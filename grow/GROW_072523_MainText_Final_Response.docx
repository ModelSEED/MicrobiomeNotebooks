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numbering.xml" ContentType="application/vnd.openxmlformats-officedocument.wordprocessingml.numbering+xml"/>
  <Override PartName="/word/settings.xml" ContentType="application/vnd.openxmlformats-officedocument.wordprocessingml.settings+xml"/>
  <Override PartName="/word/_rels/document.xml.rels" ContentType="application/vnd.openxmlformats-package.relationships+xml"/>
  <Override PartName="/word/media/image1.png" ContentType="image/png"/>
  <Override PartName="/word/media/image4.png" ContentType="image/png"/>
  <Override PartName="/word/media/image12.png" ContentType="image/png"/>
  <Override PartName="/word/media/image5.png" ContentType="image/png"/>
  <Override PartName="/word/media/image13.png" ContentType="image/png"/>
  <Override PartName="/word/media/image6.png" ContentType="image/png"/>
  <Override PartName="/word/media/image14.png" ContentType="image/png"/>
  <Override PartName="/word/media/image7.png" ContentType="image/png"/>
  <Override PartName="/word/media/image8.png" ContentType="image/png"/>
  <Override PartName="/word/media/image10.png" ContentType="image/png"/>
  <Override PartName="/word/media/image2.png" ContentType="image/png"/>
  <Override PartName="/word/media/image9.png" ContentType="image/png"/>
  <Override PartName="/word/media/image11.png" ContentType="image/png"/>
  <Override PartName="/word/media/image3.png" ContentType="image/png"/>
  <Override PartName="/word/comments.xml" ContentType="application/vnd.openxmlformats-officedocument.wordprocessingml.comments+xml"/>
  <Override PartName="/word/styles.xml" ContentType="application/vnd.openxmlformats-officedocument.wordprocessingml.style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contextualSpacing/>
        <w:jc w:val="center"/>
        <w:rPr>
          <w:b/>
          <w:color w:themeColor="dark1" w:val="000000"/>
          <w:sz w:val="22"/>
          <w:szCs w:val="22"/>
        </w:rPr>
      </w:pPr>
      <w:r>
        <w:rPr>
          <w:b/>
          <w:color w:themeColor="dark1" w:val="000000"/>
          <w:sz w:val="22"/>
          <w:szCs w:val="22"/>
        </w:rPr>
        <w:t>A functional microbiome catalog crowdsourced from North American rivers</w:t>
      </w:r>
    </w:p>
    <w:p>
      <w:pPr>
        <w:pStyle w:val="Normal"/>
        <w:spacing w:before="0" w:after="0"/>
        <w:contextualSpacing/>
        <w:jc w:val="center"/>
        <w:rPr>
          <w:color w:themeColor="dark1" w:val="000000"/>
          <w:sz w:val="22"/>
          <w:szCs w:val="22"/>
        </w:rPr>
      </w:pPr>
      <w:r>
        <w:rPr>
          <w:color w:themeColor="dark1" w:val="000000"/>
          <w:sz w:val="22"/>
          <w:szCs w:val="22"/>
        </w:rPr>
      </w:r>
    </w:p>
    <w:p>
      <w:pPr>
        <w:pStyle w:val="Normal"/>
        <w:spacing w:before="0" w:after="0"/>
        <w:contextualSpacing/>
        <w:jc w:val="center"/>
        <w:rPr>
          <w:color w:themeColor="dark1" w:val="000000"/>
          <w:sz w:val="22"/>
          <w:szCs w:val="22"/>
        </w:rPr>
      </w:pPr>
      <w:r>
        <w:rPr>
          <w:color w:themeColor="dark1" w:val="000000"/>
          <w:sz w:val="22"/>
          <w:szCs w:val="22"/>
        </w:rPr>
        <w:t>Mikayla A. Borton</w:t>
      </w:r>
      <w:r>
        <w:rPr>
          <w:color w:themeColor="dark1" w:val="000000"/>
          <w:sz w:val="22"/>
          <w:szCs w:val="22"/>
          <w:vertAlign w:val="superscript"/>
        </w:rPr>
        <w:t>1</w:t>
      </w:r>
      <w:r>
        <w:rPr>
          <w:color w:themeColor="dark1" w:val="000000"/>
          <w:sz w:val="22"/>
          <w:szCs w:val="22"/>
        </w:rPr>
        <w:t>*, Bridget B. McGivern</w:t>
      </w:r>
      <w:r>
        <w:rPr>
          <w:color w:themeColor="dark1" w:val="000000"/>
          <w:sz w:val="22"/>
          <w:szCs w:val="22"/>
          <w:vertAlign w:val="superscript"/>
        </w:rPr>
        <w:t>1</w:t>
      </w:r>
      <w:r>
        <w:rPr>
          <w:color w:themeColor="dark1" w:val="000000"/>
          <w:sz w:val="22"/>
          <w:szCs w:val="22"/>
        </w:rPr>
        <w:t>, Kathryn R. Willi</w:t>
      </w:r>
      <w:r>
        <w:rPr>
          <w:color w:themeColor="dark1" w:val="000000"/>
          <w:sz w:val="22"/>
          <w:szCs w:val="22"/>
          <w:vertAlign w:val="superscript"/>
        </w:rPr>
        <w:t>2</w:t>
      </w:r>
      <w:r>
        <w:rPr>
          <w:color w:themeColor="dark1" w:val="000000"/>
          <w:sz w:val="22"/>
          <w:szCs w:val="22"/>
        </w:rPr>
        <w:t>, Filipe Liu</w:t>
      </w:r>
      <w:r>
        <w:rPr>
          <w:color w:themeColor="dark1" w:val="000000"/>
          <w:sz w:val="22"/>
          <w:szCs w:val="22"/>
          <w:vertAlign w:val="superscript"/>
        </w:rPr>
        <w:t>3</w:t>
      </w:r>
      <w:r>
        <w:rPr>
          <w:color w:themeColor="dark1" w:val="000000"/>
          <w:sz w:val="22"/>
          <w:szCs w:val="22"/>
        </w:rPr>
        <w:t>, Ben J. Woodcroft</w:t>
      </w:r>
      <w:r>
        <w:rPr>
          <w:color w:themeColor="dark1" w:val="000000"/>
          <w:sz w:val="22"/>
          <w:szCs w:val="22"/>
          <w:vertAlign w:val="superscript"/>
        </w:rPr>
        <w:t>4</w:t>
      </w:r>
      <w:r>
        <w:rPr>
          <w:color w:themeColor="dark1" w:val="000000"/>
          <w:sz w:val="22"/>
          <w:szCs w:val="22"/>
        </w:rPr>
        <w:t>, Annika C. Mosier</w:t>
      </w:r>
      <w:r>
        <w:rPr>
          <w:color w:themeColor="dark1" w:val="000000"/>
          <w:sz w:val="22"/>
          <w:szCs w:val="22"/>
          <w:vertAlign w:val="superscript"/>
        </w:rPr>
        <w:t>5</w:t>
      </w:r>
      <w:r>
        <w:rPr>
          <w:color w:themeColor="dark1" w:val="000000"/>
          <w:sz w:val="22"/>
          <w:szCs w:val="22"/>
        </w:rPr>
        <w:t>, Derick M. Singleton</w:t>
      </w:r>
      <w:r>
        <w:rPr>
          <w:color w:themeColor="dark1" w:val="000000"/>
          <w:sz w:val="22"/>
          <w:szCs w:val="22"/>
          <w:vertAlign w:val="superscript"/>
        </w:rPr>
        <w:t>5</w:t>
      </w:r>
      <w:r>
        <w:rPr>
          <w:color w:themeColor="dark1" w:val="000000"/>
          <w:sz w:val="22"/>
          <w:szCs w:val="22"/>
        </w:rPr>
        <w:t>, Ted Bambakidis</w:t>
      </w:r>
      <w:r>
        <w:rPr>
          <w:color w:themeColor="dark1" w:val="000000"/>
          <w:sz w:val="22"/>
          <w:szCs w:val="22"/>
          <w:vertAlign w:val="superscript"/>
        </w:rPr>
        <w:t>6</w:t>
      </w:r>
      <w:r>
        <w:rPr>
          <w:color w:themeColor="dark1" w:val="000000"/>
          <w:sz w:val="22"/>
          <w:szCs w:val="22"/>
        </w:rPr>
        <w:t>,</w:t>
      </w:r>
      <w:r>
        <w:rPr>
          <w:color w:themeColor="dark1" w:val="000000"/>
          <w:sz w:val="22"/>
          <w:szCs w:val="22"/>
          <w:vertAlign w:val="superscript"/>
        </w:rPr>
        <w:t xml:space="preserve"> </w:t>
      </w:r>
      <w:r>
        <w:rPr>
          <w:color w:themeColor="dark1" w:val="000000"/>
          <w:sz w:val="22"/>
          <w:szCs w:val="22"/>
        </w:rPr>
        <w:t>Aaron Pelly</w:t>
      </w:r>
      <w:r>
        <w:rPr>
          <w:color w:themeColor="dark1" w:val="000000"/>
          <w:sz w:val="22"/>
          <w:szCs w:val="22"/>
          <w:vertAlign w:val="superscript"/>
        </w:rPr>
        <w:t>7</w:t>
      </w:r>
      <w:r>
        <w:rPr>
          <w:color w:themeColor="dark1" w:val="000000"/>
          <w:sz w:val="22"/>
          <w:szCs w:val="22"/>
        </w:rPr>
        <w:t>, Andrew Freiburger</w:t>
      </w:r>
      <w:r>
        <w:rPr>
          <w:color w:themeColor="dark1" w:val="000000"/>
          <w:sz w:val="22"/>
          <w:szCs w:val="22"/>
          <w:vertAlign w:val="superscript"/>
        </w:rPr>
        <w:t>3</w:t>
      </w:r>
      <w:r>
        <w:rPr>
          <w:color w:themeColor="dark1" w:val="000000"/>
          <w:sz w:val="22"/>
          <w:szCs w:val="22"/>
        </w:rPr>
        <w:t>, Janaka N. Edirisinghe</w:t>
      </w:r>
      <w:r>
        <w:rPr>
          <w:color w:themeColor="dark1" w:val="000000"/>
          <w:sz w:val="22"/>
          <w:szCs w:val="22"/>
          <w:vertAlign w:val="superscript"/>
        </w:rPr>
        <w:t>3</w:t>
      </w:r>
      <w:r>
        <w:rPr>
          <w:color w:themeColor="dark1" w:val="000000"/>
          <w:sz w:val="22"/>
          <w:szCs w:val="22"/>
        </w:rPr>
        <w:t>, José P. Faria</w:t>
      </w:r>
      <w:r>
        <w:rPr>
          <w:color w:themeColor="dark1" w:val="000000"/>
          <w:sz w:val="22"/>
          <w:szCs w:val="22"/>
          <w:vertAlign w:val="superscript"/>
        </w:rPr>
        <w:t>3</w:t>
      </w:r>
      <w:r>
        <w:rPr>
          <w:color w:themeColor="dark1" w:val="000000"/>
          <w:sz w:val="22"/>
          <w:szCs w:val="22"/>
        </w:rPr>
        <w:t>, Ikaia Leleiwi</w:t>
      </w:r>
      <w:r>
        <w:rPr>
          <w:color w:themeColor="dark1" w:val="000000"/>
          <w:sz w:val="22"/>
          <w:szCs w:val="22"/>
          <w:vertAlign w:val="superscript"/>
        </w:rPr>
        <w:t>1</w:t>
      </w:r>
      <w:r>
        <w:rPr>
          <w:color w:themeColor="dark1" w:val="000000"/>
          <w:sz w:val="22"/>
          <w:szCs w:val="22"/>
        </w:rPr>
        <w:t>, Rebecca A. Daly</w:t>
      </w:r>
      <w:r>
        <w:rPr>
          <w:color w:themeColor="dark1" w:val="000000"/>
          <w:sz w:val="22"/>
          <w:szCs w:val="22"/>
          <w:vertAlign w:val="superscript"/>
        </w:rPr>
        <w:t>1</w:t>
      </w:r>
      <w:r>
        <w:rPr>
          <w:color w:themeColor="dark1" w:val="000000"/>
          <w:sz w:val="22"/>
          <w:szCs w:val="22"/>
        </w:rPr>
        <w:t>, Amy E. Goldman</w:t>
      </w:r>
      <w:r>
        <w:rPr>
          <w:color w:themeColor="dark1" w:val="000000"/>
          <w:sz w:val="22"/>
          <w:szCs w:val="22"/>
          <w:vertAlign w:val="superscript"/>
        </w:rPr>
        <w:t>7</w:t>
      </w:r>
      <w:r>
        <w:rPr>
          <w:color w:themeColor="dark1" w:val="000000"/>
          <w:sz w:val="22"/>
          <w:szCs w:val="22"/>
        </w:rPr>
        <w:t>, Michael J. Wilkins</w:t>
      </w:r>
      <w:r>
        <w:rPr>
          <w:color w:themeColor="dark1" w:val="000000"/>
          <w:sz w:val="22"/>
          <w:szCs w:val="22"/>
          <w:vertAlign w:val="superscript"/>
        </w:rPr>
        <w:t>1</w:t>
      </w:r>
      <w:r>
        <w:rPr>
          <w:color w:themeColor="dark1" w:val="000000"/>
          <w:sz w:val="22"/>
          <w:szCs w:val="22"/>
        </w:rPr>
        <w:t>, Ed K. Hall</w:t>
      </w:r>
      <w:r>
        <w:rPr>
          <w:color w:themeColor="dark1" w:val="000000"/>
          <w:sz w:val="22"/>
          <w:szCs w:val="22"/>
          <w:vertAlign w:val="superscript"/>
        </w:rPr>
        <w:t>2</w:t>
      </w:r>
      <w:r>
        <w:rPr>
          <w:color w:themeColor="dark1" w:val="000000"/>
          <w:sz w:val="22"/>
          <w:szCs w:val="22"/>
        </w:rPr>
        <w:t>, Christa Pennacchio</w:t>
      </w:r>
      <w:r>
        <w:rPr>
          <w:color w:themeColor="dark1" w:val="000000"/>
          <w:sz w:val="22"/>
          <w:szCs w:val="22"/>
          <w:vertAlign w:val="superscript"/>
        </w:rPr>
        <w:t>9</w:t>
      </w:r>
      <w:r>
        <w:rPr>
          <w:color w:themeColor="dark1" w:val="000000"/>
          <w:sz w:val="22"/>
          <w:szCs w:val="22"/>
        </w:rPr>
        <w:t>, Simon Roux</w:t>
      </w:r>
      <w:r>
        <w:rPr>
          <w:color w:themeColor="dark1" w:val="000000"/>
          <w:sz w:val="22"/>
          <w:szCs w:val="22"/>
          <w:vertAlign w:val="superscript"/>
        </w:rPr>
        <w:t>9,10</w:t>
      </w:r>
      <w:r>
        <w:rPr>
          <w:color w:themeColor="dark1" w:val="000000"/>
          <w:sz w:val="22"/>
          <w:szCs w:val="22"/>
        </w:rPr>
        <w:t>, Emiley A. Eloe-Fadrosh</w:t>
      </w:r>
      <w:r>
        <w:rPr>
          <w:color w:themeColor="dark1" w:val="000000"/>
          <w:sz w:val="22"/>
          <w:szCs w:val="22"/>
          <w:vertAlign w:val="superscript"/>
        </w:rPr>
        <w:t>9,10</w:t>
      </w:r>
      <w:r>
        <w:rPr>
          <w:color w:themeColor="dark1" w:val="000000"/>
          <w:sz w:val="22"/>
          <w:szCs w:val="22"/>
        </w:rPr>
        <w:t>, Stephen P. Good</w:t>
      </w:r>
      <w:r>
        <w:rPr>
          <w:color w:themeColor="dark1" w:val="000000"/>
          <w:sz w:val="22"/>
          <w:szCs w:val="22"/>
          <w:vertAlign w:val="superscript"/>
        </w:rPr>
        <w:t>11</w:t>
      </w:r>
      <w:r>
        <w:rPr>
          <w:color w:themeColor="dark1" w:val="000000"/>
          <w:sz w:val="22"/>
          <w:szCs w:val="22"/>
        </w:rPr>
        <w:t>, Matthew B. Sullivan</w:t>
      </w:r>
      <w:r>
        <w:rPr>
          <w:color w:themeColor="dark1" w:val="000000"/>
          <w:sz w:val="22"/>
          <w:szCs w:val="22"/>
          <w:vertAlign w:val="superscript"/>
        </w:rPr>
        <w:t>12</w:t>
      </w:r>
      <w:r>
        <w:rPr>
          <w:color w:themeColor="dark1" w:val="000000"/>
          <w:sz w:val="22"/>
          <w:szCs w:val="22"/>
        </w:rPr>
        <w:t>,</w:t>
      </w:r>
      <w:r>
        <w:rPr>
          <w:color w:themeColor="dark1" w:val="000000"/>
          <w:sz w:val="22"/>
          <w:szCs w:val="22"/>
          <w:vertAlign w:val="superscript"/>
        </w:rPr>
        <w:t xml:space="preserve"> </w:t>
      </w:r>
      <w:r>
        <w:rPr>
          <w:color w:themeColor="dark1" w:val="000000"/>
          <w:sz w:val="22"/>
          <w:szCs w:val="22"/>
        </w:rPr>
        <w:t>Elisha M. Wood-Charlson</w:t>
      </w:r>
      <w:r>
        <w:rPr>
          <w:color w:themeColor="dark1" w:val="000000"/>
          <w:sz w:val="22"/>
          <w:szCs w:val="22"/>
          <w:vertAlign w:val="superscript"/>
        </w:rPr>
        <w:t>10</w:t>
      </w:r>
      <w:r>
        <w:rPr>
          <w:color w:themeColor="dark1" w:val="000000"/>
          <w:sz w:val="22"/>
          <w:szCs w:val="22"/>
        </w:rPr>
        <w:t>,</w:t>
      </w:r>
      <w:r>
        <w:rPr>
          <w:color w:themeColor="dark1" w:val="000000"/>
          <w:sz w:val="22"/>
          <w:szCs w:val="22"/>
          <w:vertAlign w:val="superscript"/>
        </w:rPr>
        <w:t xml:space="preserve"> </w:t>
      </w:r>
      <w:r>
        <w:rPr>
          <w:color w:themeColor="dark1" w:val="000000"/>
          <w:sz w:val="22"/>
          <w:szCs w:val="22"/>
        </w:rPr>
        <w:t>Matthew R.V. Ross</w:t>
      </w:r>
      <w:r>
        <w:rPr>
          <w:color w:themeColor="dark1" w:val="000000"/>
          <w:sz w:val="22"/>
          <w:szCs w:val="22"/>
          <w:vertAlign w:val="superscript"/>
        </w:rPr>
        <w:t>2</w:t>
      </w:r>
      <w:r>
        <w:rPr>
          <w:color w:themeColor="dark1" w:val="000000"/>
          <w:sz w:val="22"/>
          <w:szCs w:val="22"/>
        </w:rPr>
        <w:t>, Christopher S. Miller</w:t>
      </w:r>
      <w:r>
        <w:rPr>
          <w:color w:themeColor="dark1" w:val="000000"/>
          <w:sz w:val="22"/>
          <w:szCs w:val="22"/>
          <w:vertAlign w:val="superscript"/>
        </w:rPr>
        <w:t>5</w:t>
      </w:r>
      <w:r>
        <w:rPr>
          <w:color w:themeColor="dark1" w:val="000000"/>
          <w:sz w:val="22"/>
          <w:szCs w:val="22"/>
        </w:rPr>
        <w:t>, Christopher S. Henry</w:t>
      </w:r>
      <w:r>
        <w:rPr>
          <w:color w:themeColor="dark1" w:val="000000"/>
          <w:sz w:val="22"/>
          <w:szCs w:val="22"/>
          <w:vertAlign w:val="superscript"/>
        </w:rPr>
        <w:t>3</w:t>
      </w:r>
      <w:r>
        <w:rPr>
          <w:color w:themeColor="dark1" w:val="000000"/>
          <w:sz w:val="22"/>
          <w:szCs w:val="22"/>
        </w:rPr>
        <w:t>, Byron C. Crump</w:t>
      </w:r>
      <w:r>
        <w:rPr>
          <w:color w:themeColor="dark1" w:val="000000"/>
          <w:sz w:val="22"/>
          <w:szCs w:val="22"/>
          <w:vertAlign w:val="superscript"/>
        </w:rPr>
        <w:t>11</w:t>
      </w:r>
      <w:r>
        <w:rPr>
          <w:color w:themeColor="dark1" w:val="000000"/>
          <w:sz w:val="22"/>
          <w:szCs w:val="22"/>
        </w:rPr>
        <w:t>, James C. Stegen</w:t>
      </w:r>
      <w:r>
        <w:rPr>
          <w:color w:themeColor="dark1" w:val="000000"/>
          <w:sz w:val="22"/>
          <w:szCs w:val="22"/>
          <w:vertAlign w:val="superscript"/>
        </w:rPr>
        <w:t>8,13</w:t>
      </w:r>
      <w:r>
        <w:rPr>
          <w:color w:themeColor="dark1" w:val="000000"/>
          <w:sz w:val="22"/>
          <w:szCs w:val="22"/>
        </w:rPr>
        <w:t>, Kelly C. Wrighton</w:t>
      </w:r>
      <w:r>
        <w:rPr>
          <w:color w:themeColor="dark1" w:val="000000"/>
          <w:sz w:val="22"/>
          <w:szCs w:val="22"/>
          <w:vertAlign w:val="superscript"/>
        </w:rPr>
        <w:t>1</w:t>
      </w:r>
      <w:r>
        <w:rPr>
          <w:color w:themeColor="dark1" w:val="000000"/>
          <w:sz w:val="22"/>
          <w:szCs w:val="22"/>
        </w:rPr>
        <w:t>*</w:t>
      </w:r>
    </w:p>
    <w:p>
      <w:pPr>
        <w:pStyle w:val="Normal"/>
        <w:spacing w:before="0" w:after="0"/>
        <w:contextualSpacing/>
        <w:rPr>
          <w:color w:themeColor="dark1" w:val="000000"/>
          <w:sz w:val="22"/>
          <w:szCs w:val="22"/>
        </w:rPr>
      </w:pPr>
      <w:r>
        <w:rPr>
          <w:color w:themeColor="dark1" w:val="000000"/>
          <w:sz w:val="22"/>
          <w:szCs w:val="22"/>
        </w:rPr>
      </w:r>
    </w:p>
    <w:p>
      <w:pPr>
        <w:pStyle w:val="Normal"/>
        <w:spacing w:before="0" w:after="0"/>
        <w:contextualSpacing/>
        <w:rPr>
          <w:color w:themeColor="dark1" w:val="000000"/>
          <w:sz w:val="22"/>
          <w:szCs w:val="22"/>
        </w:rPr>
      </w:pPr>
      <w:r>
        <w:rPr>
          <w:color w:themeColor="dark1" w:val="000000"/>
          <w:sz w:val="22"/>
          <w:szCs w:val="22"/>
          <w:vertAlign w:val="superscript"/>
        </w:rPr>
        <w:t>1</w:t>
      </w:r>
      <w:r>
        <w:rPr>
          <w:color w:themeColor="dark1" w:val="000000"/>
          <w:sz w:val="22"/>
          <w:szCs w:val="22"/>
        </w:rPr>
        <w:t xml:space="preserve"> Department of Soil and Crop Sciences, Colorado State University, Fort Collins, CO, USA</w:t>
      </w:r>
    </w:p>
    <w:p>
      <w:pPr>
        <w:pStyle w:val="Normal"/>
        <w:spacing w:before="0" w:after="0"/>
        <w:contextualSpacing/>
        <w:rPr>
          <w:color w:themeColor="dark1" w:val="000000"/>
          <w:sz w:val="22"/>
          <w:szCs w:val="22"/>
        </w:rPr>
      </w:pPr>
      <w:r>
        <w:rPr>
          <w:color w:themeColor="dark1" w:val="000000"/>
          <w:sz w:val="22"/>
          <w:szCs w:val="22"/>
          <w:vertAlign w:val="superscript"/>
        </w:rPr>
        <w:t xml:space="preserve">2 </w:t>
      </w:r>
      <w:r>
        <w:rPr>
          <w:color w:themeColor="dark1" w:val="000000"/>
          <w:sz w:val="22"/>
          <w:szCs w:val="22"/>
        </w:rPr>
        <w:t>Department of Ecosystem Science and Sustainability, Colorado State University, Fort Collins, CO, USA</w:t>
      </w:r>
    </w:p>
    <w:p>
      <w:pPr>
        <w:pStyle w:val="Normal"/>
        <w:shd w:fill="FFFFFF" w:val="clear"/>
        <w:spacing w:before="280" w:after="120"/>
        <w:contextualSpacing/>
        <w:rPr>
          <w:color w:themeColor="dark1" w:val="000000"/>
          <w:sz w:val="22"/>
          <w:szCs w:val="22"/>
        </w:rPr>
      </w:pPr>
      <w:r>
        <w:rPr>
          <w:color w:themeColor="dark1" w:val="000000"/>
          <w:sz w:val="22"/>
          <w:szCs w:val="22"/>
          <w:vertAlign w:val="superscript"/>
        </w:rPr>
        <w:t>3</w:t>
      </w:r>
      <w:r>
        <w:rPr>
          <w:color w:themeColor="dark1" w:val="000000"/>
          <w:sz w:val="22"/>
          <w:szCs w:val="22"/>
        </w:rPr>
        <w:t xml:space="preserve"> Mathematics and Computer Science Division, Argonne National Laboratory, Argonne, IL, USA</w:t>
      </w:r>
    </w:p>
    <w:p>
      <w:pPr>
        <w:pStyle w:val="Normal"/>
        <w:shd w:fill="FFFFFF" w:val="clear"/>
        <w:spacing w:before="0" w:after="120"/>
        <w:contextualSpacing/>
        <w:rPr>
          <w:color w:themeColor="dark1" w:val="000000"/>
          <w:sz w:val="22"/>
          <w:szCs w:val="22"/>
        </w:rPr>
      </w:pPr>
      <w:r>
        <w:rPr>
          <w:color w:themeColor="dark1" w:val="000000"/>
          <w:sz w:val="22"/>
          <w:szCs w:val="22"/>
          <w:vertAlign w:val="superscript"/>
        </w:rPr>
        <w:t>4</w:t>
      </w:r>
      <w:r>
        <w:rPr>
          <w:color w:themeColor="dark1" w:val="000000"/>
          <w:sz w:val="22"/>
          <w:szCs w:val="22"/>
        </w:rPr>
        <w:t>Centre for Microbiome Research, School of Biomedical Sciences, Queensland University of Technology, Translational Research Institute, Woolloongabba, Australia</w:t>
      </w:r>
    </w:p>
    <w:p>
      <w:pPr>
        <w:pStyle w:val="Normal"/>
        <w:shd w:fill="FFFFFF" w:val="clear"/>
        <w:spacing w:before="280" w:after="120"/>
        <w:contextualSpacing/>
        <w:rPr>
          <w:color w:themeColor="dark1" w:val="000000"/>
          <w:sz w:val="22"/>
          <w:szCs w:val="22"/>
        </w:rPr>
      </w:pPr>
      <w:r>
        <w:rPr>
          <w:color w:themeColor="dark1" w:val="000000"/>
          <w:sz w:val="22"/>
          <w:szCs w:val="22"/>
          <w:vertAlign w:val="superscript"/>
        </w:rPr>
        <w:t>5</w:t>
      </w:r>
      <w:r>
        <w:rPr>
          <w:color w:themeColor="dark1" w:val="000000"/>
          <w:sz w:val="22"/>
          <w:szCs w:val="22"/>
        </w:rPr>
        <w:t xml:space="preserve"> Department of Integrative Biology, University of Colorado Denver, Denver, CO, USA</w:t>
      </w:r>
    </w:p>
    <w:p>
      <w:pPr>
        <w:pStyle w:val="Normal"/>
        <w:shd w:fill="FFFFFF" w:val="clear"/>
        <w:spacing w:before="0" w:after="120"/>
        <w:contextualSpacing/>
        <w:rPr>
          <w:color w:themeColor="dark1" w:val="000000"/>
          <w:sz w:val="22"/>
          <w:szCs w:val="22"/>
          <w:shd w:fill="FFFFFF" w:val="clear"/>
        </w:rPr>
      </w:pPr>
      <w:r>
        <w:rPr>
          <w:color w:themeColor="dark1" w:val="000000"/>
          <w:sz w:val="22"/>
          <w:szCs w:val="22"/>
          <w:shd w:fill="FFFFFF" w:val="clear"/>
          <w:vertAlign w:val="superscript"/>
        </w:rPr>
        <w:t>6</w:t>
      </w:r>
      <w:r>
        <w:rPr>
          <w:color w:themeColor="dark1" w:val="000000"/>
          <w:sz w:val="22"/>
          <w:szCs w:val="22"/>
          <w:shd w:fill="FFFFFF" w:val="clear"/>
        </w:rPr>
        <w:t xml:space="preserve"> Department of Microbiology, Oregon State University, Corvallis, OR 97331, United States</w:t>
      </w:r>
    </w:p>
    <w:p>
      <w:pPr>
        <w:pStyle w:val="Normal"/>
        <w:shd w:fill="FFFFFF" w:val="clear"/>
        <w:spacing w:before="280" w:after="120"/>
        <w:contextualSpacing/>
        <w:rPr>
          <w:color w:themeColor="dark1" w:val="000000"/>
          <w:sz w:val="22"/>
          <w:szCs w:val="22"/>
        </w:rPr>
      </w:pPr>
      <w:r>
        <w:rPr>
          <w:color w:themeColor="dark1" w:val="000000"/>
          <w:sz w:val="22"/>
          <w:szCs w:val="22"/>
          <w:shd w:fill="FFFFFF" w:val="clear"/>
          <w:vertAlign w:val="superscript"/>
        </w:rPr>
        <w:t xml:space="preserve">7 </w:t>
      </w:r>
      <w:r>
        <w:rPr>
          <w:color w:themeColor="dark1" w:val="000000"/>
          <w:sz w:val="22"/>
          <w:szCs w:val="22"/>
        </w:rPr>
        <w:t>Terrestrial and Aquatic Integration, Pacific Northwest National Laboratory, Richland, WA, USA</w:t>
      </w:r>
    </w:p>
    <w:p>
      <w:pPr>
        <w:pStyle w:val="Normal"/>
        <w:shd w:fill="FFFFFF" w:val="clear"/>
        <w:spacing w:before="0" w:after="120"/>
        <w:contextualSpacing/>
        <w:rPr>
          <w:color w:themeColor="dark1" w:val="000000"/>
          <w:sz w:val="22"/>
          <w:szCs w:val="22"/>
          <w:shd w:fill="FFFFFF" w:val="clear"/>
        </w:rPr>
      </w:pPr>
      <w:r>
        <w:rPr>
          <w:color w:themeColor="dark1" w:val="000000"/>
          <w:sz w:val="22"/>
          <w:szCs w:val="22"/>
          <w:shd w:fill="FFFFFF" w:val="clear"/>
          <w:vertAlign w:val="superscript"/>
        </w:rPr>
        <w:t>8</w:t>
      </w:r>
      <w:r>
        <w:rPr>
          <w:color w:themeColor="dark1" w:val="000000"/>
          <w:sz w:val="22"/>
          <w:szCs w:val="22"/>
          <w:vertAlign w:val="superscript"/>
        </w:rPr>
        <w:t xml:space="preserve"> </w:t>
      </w:r>
      <w:r>
        <w:rPr>
          <w:color w:themeColor="dark1" w:val="000000"/>
          <w:sz w:val="22"/>
          <w:szCs w:val="22"/>
        </w:rPr>
        <w:t>Earth Systems Science Division, Pacific Northwest National Laboratory, Richland, WA, USA</w:t>
      </w:r>
    </w:p>
    <w:p>
      <w:pPr>
        <w:pStyle w:val="Normal"/>
        <w:shd w:fill="FFFFFF" w:val="clear"/>
        <w:spacing w:before="280" w:after="120"/>
        <w:contextualSpacing/>
        <w:rPr>
          <w:color w:themeColor="dark1" w:val="000000"/>
          <w:sz w:val="22"/>
          <w:szCs w:val="22"/>
        </w:rPr>
      </w:pPr>
      <w:r>
        <w:rPr>
          <w:color w:themeColor="dark1" w:val="000000"/>
          <w:sz w:val="22"/>
          <w:szCs w:val="22"/>
          <w:vertAlign w:val="superscript"/>
        </w:rPr>
        <w:t>9</w:t>
      </w:r>
      <w:r>
        <w:rPr>
          <w:color w:themeColor="dark1" w:val="000000"/>
          <w:sz w:val="22"/>
          <w:szCs w:val="22"/>
        </w:rPr>
        <w:t xml:space="preserve"> DOE Joint Genome Institute, Lawrence Berkeley National Laboratory, Berkeley, CA, USA</w:t>
      </w:r>
    </w:p>
    <w:p>
      <w:pPr>
        <w:pStyle w:val="Normal"/>
        <w:shd w:fill="FFFFFF" w:val="clear"/>
        <w:spacing w:before="280" w:after="120"/>
        <w:contextualSpacing/>
        <w:rPr>
          <w:color w:themeColor="dark1" w:val="000000"/>
          <w:sz w:val="22"/>
          <w:szCs w:val="22"/>
        </w:rPr>
      </w:pPr>
      <w:r>
        <w:rPr>
          <w:color w:themeColor="dark1" w:val="000000"/>
          <w:sz w:val="22"/>
          <w:szCs w:val="22"/>
          <w:vertAlign w:val="superscript"/>
        </w:rPr>
        <w:t>10</w:t>
      </w:r>
      <w:r>
        <w:rPr>
          <w:color w:themeColor="dark1" w:val="000000"/>
          <w:sz w:val="22"/>
          <w:szCs w:val="22"/>
        </w:rPr>
        <w:t xml:space="preserve"> </w:t>
      </w:r>
      <w:r>
        <w:rPr>
          <w:color w:themeColor="dark1" w:val="000000"/>
          <w:sz w:val="22"/>
          <w:szCs w:val="22"/>
          <w:shd w:fill="FFFFFF" w:val="clear"/>
        </w:rPr>
        <w:t>Environmental Genomics and Systems Biology Division</w:t>
      </w:r>
      <w:r>
        <w:rPr>
          <w:color w:themeColor="dark1" w:val="000000"/>
          <w:sz w:val="22"/>
          <w:szCs w:val="22"/>
        </w:rPr>
        <w:t>, Lawrence Berkeley National Laboratory, Berkeley, CA, USA</w:t>
      </w:r>
    </w:p>
    <w:p>
      <w:pPr>
        <w:pStyle w:val="Normal"/>
        <w:shd w:fill="FFFFFF" w:val="clear"/>
        <w:spacing w:before="280" w:after="120"/>
        <w:contextualSpacing/>
        <w:rPr>
          <w:color w:themeColor="dark1" w:val="000000"/>
          <w:sz w:val="22"/>
          <w:szCs w:val="22"/>
          <w:vertAlign w:val="superscript"/>
        </w:rPr>
      </w:pPr>
      <w:r>
        <w:rPr>
          <w:color w:themeColor="dark1" w:val="000000"/>
          <w:sz w:val="22"/>
          <w:szCs w:val="22"/>
          <w:vertAlign w:val="superscript"/>
        </w:rPr>
        <w:t xml:space="preserve">11 </w:t>
      </w:r>
      <w:r>
        <w:rPr>
          <w:color w:themeColor="dark1" w:val="000000"/>
          <w:sz w:val="22"/>
          <w:szCs w:val="22"/>
          <w:shd w:fill="FFFFFF" w:val="clear"/>
        </w:rPr>
        <w:t>College of Earth, Ocean, and Atmospheric Sciences, Oregon State University, Corvallis, OR, USA</w:t>
      </w:r>
      <w:r>
        <w:rPr>
          <w:color w:themeColor="dark1" w:val="000000"/>
          <w:sz w:val="22"/>
          <w:szCs w:val="22"/>
          <w:vertAlign w:val="superscript"/>
        </w:rPr>
        <w:t xml:space="preserve"> </w:t>
      </w:r>
    </w:p>
    <w:p>
      <w:pPr>
        <w:pStyle w:val="Normal"/>
        <w:shd w:fill="FFFFFF" w:val="clear"/>
        <w:spacing w:before="280" w:after="120"/>
        <w:contextualSpacing/>
        <w:rPr>
          <w:color w:themeColor="dark1" w:val="000000"/>
          <w:sz w:val="22"/>
          <w:szCs w:val="22"/>
        </w:rPr>
      </w:pPr>
      <w:r>
        <w:rPr>
          <w:color w:themeColor="dark1" w:val="000000"/>
          <w:sz w:val="22"/>
          <w:szCs w:val="22"/>
          <w:vertAlign w:val="superscript"/>
        </w:rPr>
        <w:t>12</w:t>
      </w:r>
      <w:r>
        <w:rPr>
          <w:color w:themeColor="dark1" w:val="000000"/>
          <w:sz w:val="22"/>
          <w:szCs w:val="22"/>
        </w:rPr>
        <w:t xml:space="preserve"> Department of Microbiology, The Ohio State University, Columbus, OH, USA</w:t>
      </w:r>
    </w:p>
    <w:p>
      <w:pPr>
        <w:pStyle w:val="Normal"/>
        <w:shd w:fill="FFFFFF" w:val="clear"/>
        <w:spacing w:before="280" w:after="120"/>
        <w:contextualSpacing/>
        <w:rPr>
          <w:color w:themeColor="dark1" w:val="000000"/>
          <w:sz w:val="22"/>
          <w:szCs w:val="22"/>
        </w:rPr>
      </w:pPr>
      <w:r>
        <w:rPr>
          <w:color w:themeColor="dark1" w:val="000000"/>
          <w:sz w:val="22"/>
          <w:szCs w:val="22"/>
          <w:vertAlign w:val="superscript"/>
        </w:rPr>
        <w:t xml:space="preserve">13 </w:t>
      </w:r>
      <w:r>
        <w:rPr>
          <w:color w:themeColor="dark1" w:val="000000"/>
          <w:sz w:val="22"/>
          <w:szCs w:val="22"/>
        </w:rPr>
        <w:t>School of the Environment, Washington State University, Pullman, WA, USA</w:t>
      </w:r>
    </w:p>
    <w:p>
      <w:pPr>
        <w:pStyle w:val="Normal"/>
        <w:spacing w:before="0" w:after="0"/>
        <w:contextualSpacing/>
        <w:rPr>
          <w:color w:themeColor="dark1" w:val="000000"/>
          <w:sz w:val="22"/>
          <w:szCs w:val="22"/>
        </w:rPr>
      </w:pPr>
      <w:r>
        <w:rPr>
          <w:color w:themeColor="dark1" w:val="000000"/>
          <w:sz w:val="22"/>
          <w:szCs w:val="22"/>
        </w:rPr>
      </w:r>
    </w:p>
    <w:p>
      <w:pPr>
        <w:pStyle w:val="Normal"/>
        <w:spacing w:before="0" w:after="0"/>
        <w:contextualSpacing/>
        <w:rPr>
          <w:color w:themeColor="dark1" w:val="000000"/>
          <w:sz w:val="22"/>
          <w:szCs w:val="22"/>
        </w:rPr>
      </w:pPr>
      <w:r>
        <w:rPr>
          <w:b/>
          <w:bCs/>
          <w:color w:themeColor="dark1" w:val="000000"/>
          <w:sz w:val="22"/>
          <w:szCs w:val="22"/>
        </w:rPr>
        <w:t>Correspondence*</w:t>
      </w:r>
      <w:r>
        <w:rPr>
          <w:color w:themeColor="dark1" w:val="000000"/>
          <w:sz w:val="22"/>
          <w:szCs w:val="22"/>
        </w:rPr>
        <w:t xml:space="preserve"> </w:t>
      </w:r>
      <w:hyperlink r:id="rId2">
        <w:r>
          <w:rPr>
            <w:rStyle w:val="Hyperlink"/>
            <w:color w:themeColor="dark1" w:val="000000"/>
            <w:sz w:val="22"/>
            <w:szCs w:val="22"/>
          </w:rPr>
          <w:t>mborton@colostate.edu</w:t>
        </w:r>
      </w:hyperlink>
      <w:r>
        <w:rPr>
          <w:color w:themeColor="dark1" w:val="000000"/>
          <w:sz w:val="22"/>
          <w:szCs w:val="22"/>
        </w:rPr>
        <w:t xml:space="preserve">, </w:t>
      </w:r>
      <w:hyperlink r:id="rId3">
        <w:r>
          <w:rPr>
            <w:rStyle w:val="Hyperlink"/>
            <w:color w:themeColor="dark1" w:val="000000"/>
            <w:sz w:val="22"/>
            <w:szCs w:val="22"/>
          </w:rPr>
          <w:t>wrighton@colostate.edu</w:t>
        </w:r>
      </w:hyperlink>
      <w:r>
        <w:rPr>
          <w:color w:themeColor="dark1" w:val="000000"/>
          <w:sz w:val="22"/>
          <w:szCs w:val="22"/>
        </w:rPr>
        <w:t xml:space="preserve"> </w:t>
      </w:r>
    </w:p>
    <w:p>
      <w:pPr>
        <w:pStyle w:val="Normal"/>
        <w:spacing w:lineRule="auto" w:line="480" w:before="0" w:after="0"/>
        <w:contextualSpacing/>
        <w:rPr>
          <w:color w:themeColor="dark1" w:val="000000"/>
          <w:sz w:val="22"/>
          <w:szCs w:val="22"/>
        </w:rPr>
      </w:pPr>
      <w:r>
        <w:rPr>
          <w:color w:themeColor="dark1" w:val="000000"/>
          <w:sz w:val="22"/>
          <w:szCs w:val="22"/>
        </w:rPr>
      </w:r>
    </w:p>
    <w:p>
      <w:pPr>
        <w:pStyle w:val="Paragraph"/>
        <w:spacing w:lineRule="auto" w:line="480" w:before="0" w:after="0"/>
        <w:contextualSpacing/>
        <w:textAlignment w:val="baseline"/>
        <w:rPr>
          <w:color w:themeColor="dark1" w:val="000000"/>
          <w:sz w:val="22"/>
          <w:szCs w:val="22"/>
          <w:shd w:fill="FFFFFF" w:val="clear"/>
        </w:rPr>
      </w:pPr>
      <w:r>
        <w:rPr>
          <w:b/>
          <w:color w:themeColor="dark1" w:val="000000"/>
          <w:sz w:val="22"/>
          <w:szCs w:val="22"/>
        </w:rPr>
        <w:t xml:space="preserve">Summary </w:t>
      </w:r>
      <w:r>
        <w:rPr>
          <w:bCs/>
          <w:color w:themeColor="dark1" w:val="000000"/>
          <w:sz w:val="22"/>
          <w:szCs w:val="22"/>
        </w:rPr>
        <w:t xml:space="preserve">Predicting elemental cycles and maintaining water quality under increasing anthropogenic influence requires understanding the </w:t>
      </w:r>
      <w:r>
        <w:rPr>
          <w:rStyle w:val="Normaltextrun"/>
          <w:color w:themeColor="dark1" w:val="000000"/>
          <w:sz w:val="22"/>
          <w:szCs w:val="22"/>
        </w:rPr>
        <w:t xml:space="preserve">spatial drivers of river microbiomes. </w:t>
      </w:r>
      <w:r>
        <w:rPr>
          <w:color w:themeColor="dark1" w:val="000000"/>
          <w:sz w:val="22"/>
          <w:szCs w:val="22"/>
        </w:rPr>
        <w:t xml:space="preserve">However, the unifying microbial processes governing river biogeochemistry are hindered by a lack of </w:t>
      </w:r>
      <w:r>
        <w:rPr>
          <w:rStyle w:val="Normaltextrun"/>
          <w:color w:themeColor="dark1" w:val="000000"/>
          <w:sz w:val="22"/>
          <w:szCs w:val="22"/>
        </w:rPr>
        <w:t>genome-resolved functional insights and sampling across multiple rivers.</w:t>
      </w:r>
      <w:r>
        <w:rPr>
          <w:color w:themeColor="dark1" w:val="000000"/>
          <w:sz w:val="22"/>
          <w:szCs w:val="22"/>
        </w:rPr>
        <w:t xml:space="preserve"> </w:t>
      </w:r>
      <w:r>
        <w:rPr>
          <w:rStyle w:val="Normaltextrun"/>
          <w:color w:themeColor="dark1" w:val="000000"/>
          <w:sz w:val="22"/>
          <w:szCs w:val="22"/>
        </w:rPr>
        <w:t>Here we</w:t>
      </w:r>
      <w:r>
        <w:rPr>
          <w:rStyle w:val="Normaltextrun"/>
          <w:color w:themeColor="dark1" w:val="000000"/>
          <w:sz w:val="22"/>
          <w:szCs w:val="22"/>
          <w:shd w:fill="FFFFFF" w:val="clear"/>
        </w:rPr>
        <w:t xml:space="preserve"> employed a community science effort to accelerate the sampling, sequencing, and genome-resolved analyses of river microbiomes to create the Genome Resolved Open Watersheds database (GROWdb). This resource profiled the identity, distribution, function, and expression of thousands of microbial genomes across rivers </w:t>
      </w:r>
      <w:r>
        <w:rPr>
          <w:color w:themeColor="dark1" w:val="000000"/>
          <w:sz w:val="22"/>
          <w:szCs w:val="22"/>
        </w:rPr>
        <w:t>covering 90% of United States watersheds</w:t>
      </w:r>
      <w:r>
        <w:rPr>
          <w:rStyle w:val="Normaltextrun"/>
          <w:color w:themeColor="dark1" w:val="000000"/>
          <w:sz w:val="22"/>
          <w:szCs w:val="22"/>
          <w:shd w:fill="FFFFFF" w:val="clear"/>
        </w:rPr>
        <w:t>. Specifically, GROWdb encompasses 1,469 microbial species from 27 phyla, including novel lineages from 10 families and 128 genera, and defines the core river microbiome for the first time at genome level. GROWdb analyses coupled to extensive geospatial information revealed local and regional drivers of microbial community structuring, while also presenting a myriad of foundational hypotheses about ecosystem function. Building upon the previously conceived River Continuum Concept</w:t>
      </w:r>
      <w:r>
        <w:fldChar w:fldCharType="begin"/>
      </w:r>
      <w:r>
        <w:rPr/>
        <w:instrText xml:space="preserve">ADDIN ZOTERO_ITEM CSL_CITATION {"citationID":"vvl1BF1b","properties":{"formattedCitation":"\\super 1\\nosupersub{}","plainCitation":"1","noteIndex":0},"citationItems":[{"id":40,"uris":["http://zotero.org/users/7624876/items/B27RC3Q3"],"itemData":{"id":40,"type":"article-journal","abstract":"From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over time. Thus, the biological system moves towards a balance between a tendency for efficient use of energy inputs through resource partitioning (food, substrate, etc.) and an opposing tendency for a uniform rate of energy processing throughout the year. We theorize that biological communities developed in natural streams assume processing strategies involving minimum energy loss. Downstream communities are fashioned to capitalize on upstream processing inefficiencies. Both the upstream inefficiency (leakage) and the downstream adjustments seem predictable. We propose that this River Continuum Concept provides a framework for integrating predictable and observable biological features of lotic systems. Implications of the concept in the areas of structure, function, and stability of riverine ecosystems are discussed.Key words: river continuum; stream ecosystems; ecosystem structure, function; resource partitioning; ecosystem stability; community succession; river zonation; stream geomorphology","container-title":"Canadian Journal of Fisheries and Aquatic Sciences","DOI":"10.1139/f80-017","ISSN":"0706-652X, 1205-7533","issue":"1","journalAbbreviation":"Can. J. Fish. Aquat. Sci.","language":"en","page":"130-137","source":"DOI.org (Crossref)","title":"The River Continuum Concept","volume":"37","author":[{"family":"Vannote","given":"Robin L."},{"family":"Minshall","given":"G. Wayne"},{"family":"Cummins","given":"Kenneth W."},{"family":"Sedell","given":"James R."},{"family":"Cushing","given":"Colbert E."}],"issued":{"date-parts":[["1980",1,1]]}}}],"schema":"https://github.com/citation-style-language/schema/raw/master/csl-citation.json"}</w:instrText>
      </w:r>
      <w:r>
        <w:rPr/>
      </w:r>
      <w:r>
        <w:rPr/>
        <w:fldChar w:fldCharType="separate"/>
      </w:r>
      <w:r>
        <w:rPr/>
      </w:r>
      <w:r>
        <w:rPr>
          <w:color w:themeColor="dark1" w:val="000000"/>
          <w:sz w:val="22"/>
          <w:vertAlign w:val="superscript"/>
        </w:rPr>
        <w:t>1</w:t>
      </w:r>
      <w:r>
        <w:rPr/>
      </w:r>
      <w:r>
        <w:rPr/>
        <w:fldChar w:fldCharType="end"/>
      </w:r>
      <w:r>
        <w:rPr>
          <w:rStyle w:val="Normaltextrun"/>
          <w:color w:themeColor="dark1" w:val="000000"/>
          <w:sz w:val="22"/>
          <w:szCs w:val="22"/>
          <w:shd w:fill="FFFFFF" w:val="clear"/>
        </w:rPr>
        <w:t>, we layer on microbial functional trait expression, which suggests the structure and function of river microbiomes is predictable. We make GROWdb available through various collaborative cyberinfrastructures</w:t>
      </w:r>
      <w:r>
        <w:fldChar w:fldCharType="begin"/>
      </w:r>
      <w:r>
        <w:rPr/>
        <w:instrText xml:space="preserve">ADDIN ZOTERO_ITEM CSL_CITATION {"citationID":"kZP4pQv6","properties":{"formattedCitation":"\\super 2,3\\nosupersub{}","plainCitation":"2,3","noteIndex":0},"citationItems":[{"id":1142,"uris":["http://zotero.org/users/7624876/items/7D4QD4PB"],"itemData":{"id":1142,"type":"article-journal","abstract":"The National Microbiome Data Collaborative (NMDC) Data Portal (https://data.microbiomedata.org) supports microbiome multi-omics data exploration and access through an integrated, distributed data framework aligned with the FAIR (Findable, Accessible, Interoperable and Reusable) data principles (1). The NMDC Data Portal currently hosts 10.2 terabytes of multi-omics microbiome data, spanning five data types (metagenomes, metatranscriptomes, metaproteomes, metabolomes, and natural organic matter characterizations), generated at two Department of Energy User Facilities, the Joint Genome Institute (JGI) at Lawrence Berkeley National Laboratory (LBNL) and the Environmental Molecular Systems Laboratory (EMSL) at Pacific Northwest National Laboratory (PNNL). A flexible data schema (https://github.com/microbiomedata/nmdc-schema) leveraging community-driven standards underpins how data is managed and integrated. Annotated multi-omic data products are produced by the NMDC workflows and linked through common biosamples to enable search capabilities based on environmental context, instrumentation, and functional attributes. As a pilot system, the NMDC Data Portal offers download capabilities and several search components, including interactive geographic visualization of samples; environmental classification distribution visualized through an interactive Sankey diagram; time-series slider to select longitudinal samples of interest; and an upset plot displaying the number of multi-omics data generated from the same biosample within a study.","container-title":"Nucleic Acids Research","DOI":"10.1093/nar/gkab990","ISSN":"0305-1048","issue":"D1","journalAbbreviation":"Nucleic Acids Research","page":"D828-D836","source":"Silverchair","title":"The National Microbiome Data Collaborative Data Portal: an integrated multi-omics microbiome data resource","title-short":"The National Microbiome Data Collaborative Data Portal","volume":"50","author":[{"family":"Eloe-Fadrosh","given":"Emiley A"},{"family":"Ahmed","given":"Faiza"},{"family":"","given":"Anubhav"},{"family":"Babinski","given":"Michal"},{"family":"Baumes","given":"Jeffrey"},{"family":"Borkum","given":"Mark"},{"family":"Bramer","given":"Lisa"},{"family":"Canon","given":"Shane"},{"family":"Christianson","given":"Danielle S"},{"family":"Corilo","given":"Yuri E"},{"family":"Davenport","given":"Karen W"},{"family":"Davis","given":"Brandon"},{"family":"Drake","given":"Meghan"},{"family":"Duncan","given":"William D"},{"family":"Flynn","given":"Mark C"},{"family":"Hays","given":"David"},{"family":"Hu","given":"Bin"},{"family":"Huntemann","given":"Marcel"},{"family":"Kelliher","given":"Julia"},{"family":"Lebedeva","given":"Sofya"},{"family":"Li","given":"Po-E"},{"family":"Lipton","given":"Mary"},{"family":"Lo","given":"Chien-Chi"},{"family":"Martin","given":"Stanton"},{"family":"Millard","given":"David"},{"family":"Miller","given":"Kayd"},{"family":"Miller","given":"Mark A"},{"family":"Piehowski","given":"Paul"},{"family":"Jackson","given":"Elais Player"},{"family":"Purvine","given":"Samuel"},{"family":"Reddy","given":"T B K"},{"family":"Richardson","given":"Rachel"},{"family":"Rudolph","given":"Marisa"},{"family":"Sarrafan","given":"Setareh"},{"family":"Shakya","given":"Migun"},{"family":"Smith","given":"Montana"},{"family":"Stratton","given":"Kelly"},{"family":"Sundaramurthi","given":"Jagadish Chandrabose"},{"family":"Vangay","given":"Pajau"},{"family":"Winston","given":"Donald"},{"family":"Wood-Charlson","given":"Elisha M"},{"family":"Xu","given":"Yan"},{"family":"Chain","given":"Patrick S G"},{"family":"McCue","given":"Lee Ann"},{"family":"Mans","given":"Douglas"},{"family":"Mungall","given":"Christopher J"},{"family":"Mouncey","given":"Nigel J"},{"family":"Fagnan","given":"Kjiersten"}],"issued":{"date-parts":[["2022",1,7]]}}},{"id":814,"uris":["http://zotero.org/groups/4622620/items/ZEMFB4QT"],"itemData":{"id":814,"type":"article-journal","container-title":"Nature Biotechnology","DOI":"10.1038/nbt.4163","ISSN":"1546-1696","issue":"7","journalAbbreviation":"Nat Biotechnol","language":"eng","note":"PMID: 29979655\nPMCID: PMC6870991","page":"566-569","source":"PubMed","title":"KBase: The United States Department of Energy Systems Biology Knowledgebase","title-short":"KBase","volume":"36","author":[{"family":"Arkin","given":"Adam P."},{"family":"Cottingham","given":"Robert W."},{"family":"Henry","given":"Christopher S."},{"family":"Harris","given":"Nomi L."},{"family":"Stevens","given":"Rick L."},{"family":"Maslov","given":"Sergei"},{"family":"Dehal","given":"Paramvir"},{"family":"Ware","given":"Doreen"},{"family":"Perez","given":"Fernando"},{"family":"Canon","given":"Shane"},{"family":"Sneddon","given":"Michael W."},{"family":"Henderson","given":"Matthew L."},{"family":"Riehl","given":"William J."},{"family":"Murphy-Olson","given":"Dan"},{"family":"Chan","given":"Stephen Y."},{"family":"Kamimura","given":"Roy T."},{"family":"Kumari","given":"Sunita"},{"family":"Drake","given":"Meghan M."},{"family":"Brettin","given":"Thomas S."},{"family":"Glass","given":"Elizabeth M."},{"family":"Chivian","given":"Dylan"},{"family":"Gunter","given":"Dan"},{"family":"Weston","given":"David J."},{"family":"Allen","given":"Benjamin H."},{"family":"Baumohl","given":"Jason"},{"family":"Best","given":"Aaron A."},{"family":"Bowen","given":"Ben"},{"family":"Brenner","given":"Steven E."},{"family":"Bun","given":"Christopher C."},{"family":"Chandonia","given":"John-Marc"},{"family":"Chia","given":"Jer-Ming"},{"family":"Colasanti","given":"Ric"},{"family":"Conrad","given":"Neal"},{"family":"Davis","given":"James J."},{"family":"Davison","given":"Brian H."},{"family":"DeJongh","given":"Matthew"},{"family":"Devoid","given":"Scott"},{"family":"Dietrich","given":"Emily"},{"family":"Dubchak","given":"Inna"},{"family":"Edirisinghe","given":"Janaka N."},{"family":"Fang","given":"Gang"},{"family":"Faria","given":"José P."},{"family":"Frybarger","given":"Paul M."},{"family":"Gerlach","given":"Wolfgang"},{"family":"Gerstein","given":"Mark"},{"family":"Greiner","given":"Annette"},{"family":"Gurtowski","given":"James"},{"family":"Haun","given":"Holly L."},{"family":"He","given":"Fei"},{"family":"Jain","given":"Rashmi"},{"family":"Joachimiak","given":"Marcin P."},{"family":"Keegan","given":"Kevin P."},{"family":"Kondo","given":"Shinnosuke"},{"family":"Kumar","given":"Vivek"},{"family":"Land","given":"Miriam L."},{"family":"Meyer","given":"Folker"},{"family":"Mills","given":"Marissa"},{"family":"Novichkov","given":"Pavel S."},{"family":"Oh","given":"Taeyun"},{"family":"Olsen","given":"Gary J."},{"family":"Olson","given":"Robert"},{"family":"Parrello","given":"Bruce"},{"family":"Pasternak","given":"Shiran"},{"family":"Pearson","given":"Erik"},{"family":"Poon","given":"Sarah S."},{"family":"Price","given":"Gavin A."},{"family":"Ramakrishnan","given":"Srividya"},{"family":"Ranjan","given":"Priya"},{"family":"Ronald","given":"Pamela C."},{"family":"Schatz","given":"Michael C."},{"family":"Seaver","given":"Samuel M. D."},{"family":"Shukla","given":"Maulik"},{"family":"Sutormin","given":"Roman A."},{"family":"Syed","given":"Mustafa H."},{"family":"Thomason","given":"James"},{"family":"Tintle","given":"Nathan L."},{"family":"Wang","given":"Daifeng"},{"family":"Xia","given":"Fangfang"},{"family":"Yoo","given":"Hyunseung"},{"family":"Yoo","given":"Shinjae"},{"family":"Yu","given":"Dantong"}],"issued":{"date-parts":[["2018",7,6]]}}}],"schema":"https://github.com/citation-style-language/schema/raw/master/csl-citation.json"}</w:instrText>
      </w:r>
      <w:r>
        <w:rPr/>
      </w:r>
      <w:r>
        <w:rPr/>
        <w:fldChar w:fldCharType="separate"/>
      </w:r>
      <w:r>
        <w:rPr/>
      </w:r>
      <w:r>
        <w:rPr>
          <w:color w:themeColor="dark1" w:val="000000"/>
          <w:sz w:val="22"/>
          <w:vertAlign w:val="superscript"/>
        </w:rPr>
        <w:t>2,3</w:t>
      </w:r>
      <w:r>
        <w:rPr/>
      </w:r>
      <w:r>
        <w:rPr/>
        <w:fldChar w:fldCharType="end"/>
      </w:r>
      <w:r>
        <w:rPr>
          <w:rStyle w:val="Normaltextrun"/>
          <w:color w:themeColor="dark1" w:val="000000"/>
          <w:sz w:val="22"/>
          <w:szCs w:val="22"/>
          <w:shd w:fill="FFFFFF" w:val="clear"/>
        </w:rPr>
        <w:t xml:space="preserve"> so that it can be widely accessed across disciplines for watershed predictive modeling and microbiome-based management practices. </w:t>
      </w:r>
    </w:p>
    <w:p>
      <w:pPr>
        <w:pStyle w:val="Normal"/>
        <w:spacing w:lineRule="auto" w:line="480" w:before="0" w:after="0"/>
        <w:contextualSpacing/>
        <w:rPr>
          <w:b/>
          <w:color w:themeColor="dark1" w:val="000000"/>
          <w:sz w:val="22"/>
          <w:szCs w:val="22"/>
        </w:rPr>
      </w:pPr>
      <w:r>
        <w:rPr>
          <w:b/>
          <w:color w:themeColor="dark1" w:val="000000"/>
          <w:sz w:val="22"/>
          <w:szCs w:val="22"/>
        </w:rPr>
        <w:t>Main</w:t>
      </w:r>
    </w:p>
    <w:p>
      <w:pPr>
        <w:pStyle w:val="Normal"/>
        <w:spacing w:lineRule="auto" w:line="480" w:before="0" w:after="0"/>
        <w:ind w:firstLine="720"/>
        <w:contextualSpacing/>
        <w:rPr>
          <w:color w:themeColor="dark1" w:val="000000"/>
          <w:sz w:val="22"/>
          <w:szCs w:val="22"/>
        </w:rPr>
      </w:pPr>
      <w:r>
        <w:rPr>
          <w:color w:themeColor="dark1" w:val="000000"/>
          <w:sz w:val="22"/>
          <w:szCs w:val="22"/>
        </w:rPr>
        <w:t>Earth’s surface is dominated by water, much of it the oceans, which is known to buffer against anthropogenic climate change via microbes dictating the fate of ocean-absorbed carbon</w:t>
      </w:r>
      <w:r>
        <w:fldChar w:fldCharType="begin"/>
      </w:r>
      <w:r>
        <w:rPr/>
        <w:instrText xml:space="preserve">ADDIN ZOTERO_ITEM CSL_CITATION {"citationID":"nHeaE107","properties":{"formattedCitation":"\\super 4\\nosupersub{}","plainCitation":"4","noteIndex":0},"citationItems":[{"id":1371,"uris":["http://zotero.org/users/7624876/items/BZQI2XV5"],"itemData":{"id":1371,"type":"article-journal","abstract":"In the Anthropocene, in which we now live, climate change is impacting most life on Earth. Microorganisms support the existence of all higher trophic life forms. To understand how humans and other life forms on Earth (including those we are yet to discover) can withstand anthropogenic climate change, it is vital to incorporate knowledge of the microbial ‘unseen majority’. We must learn not just how microorganisms affect climate change (including production and consumption of greenhouse gases) but also how they will be affected by climate change and other human activities. This Consensus Statement documents the central role and global importance of microorganisms in climate change biology. It also puts humanity on notice that the impact of climate change will depend heavily on responses of microorganisms, which are essential for achieving an environmentally sustainable future.","container-title":"Nature Reviews Microbiology","DOI":"10.1038/s41579-019-0222-5","ISSN":"1740-1534","issue":"9","journalAbbreviation":"Nat Rev Microbiol","language":"en","license":"2019 Springer Nature Limited","note":"number: 9\npublisher: Nature Publishing Group","page":"569-586","source":"www.nature.com","title":"Scientists’ warning to humanity: microorganisms and climate change","title-short":"Scientists’ warning to humanity","volume":"17","author":[{"family":"Cavicchioli","given":"Ricardo"},{"family":"Ripple","given":"William J."},{"family":"Timmis","given":"Kenneth N."},{"family":"Azam","given":"Farooq"},{"family":"Bakken","given":"Lars R."},{"family":"Baylis","given":"Matthew"},{"family":"Behrenfeld","given":"Michael J."},{"family":"Boetius","given":"Antje"},{"family":"Boyd","given":"Philip W."},{"family":"Classen","given":"Aimée T."},{"family":"Crowther","given":"Thomas W."},{"family":"Danovaro","given":"Roberto"},{"family":"Foreman","given":"Christine M."},{"family":"Huisman","given":"Jef"},{"family":"Hutchins","given":"David A."},{"family":"Jansson","given":"Janet K."},{"family":"Karl","given":"David M."},{"family":"Koskella","given":"Britt"},{"family":"Mark Welch","given":"David B."},{"family":"Martiny","given":"Jennifer B. H."},{"family":"Moran","given":"Mary Ann"},{"family":"Orphan","given":"Victoria J."},{"family":"Reay","given":"David S."},{"family":"Remais","given":"Justin V."},{"family":"Rich","given":"Virginia I."},{"family":"Singh","given":"Brajesh K."},{"family":"Stein","given":"Lisa Y."},{"family":"Stewart","given":"Frank J."},{"family":"Sullivan","given":"Matthew B."},{"family":"Oppen","given":"Madeleine J. H.","non-dropping-particle":"van"},{"family":"Weaver","given":"Scott C."},{"family":"Webb","given":"Eric A."},{"family":"Webster","given":"Nicole S."}],"issued":{"date-parts":[["2019",9]]}}}],"schema":"https://github.com/citation-style-language/schema/raw/master/csl-citation.json"}</w:instrText>
      </w:r>
      <w:r>
        <w:rPr/>
      </w:r>
      <w:r>
        <w:rPr/>
        <w:fldChar w:fldCharType="separate"/>
      </w:r>
      <w:r>
        <w:rPr/>
      </w:r>
      <w:r>
        <w:rPr>
          <w:color w:themeColor="dark1" w:val="000000"/>
          <w:sz w:val="22"/>
          <w:vertAlign w:val="superscript"/>
        </w:rPr>
        <w:t>4</w:t>
      </w:r>
      <w:r>
        <w:rPr/>
      </w:r>
      <w:r>
        <w:rPr/>
        <w:fldChar w:fldCharType="end"/>
      </w:r>
      <w:r>
        <w:rPr>
          <w:color w:themeColor="dark1" w:val="000000"/>
          <w:sz w:val="22"/>
          <w:szCs w:val="22"/>
        </w:rPr>
        <w:t xml:space="preserve">. While the oceans and their microbes have been extensively studied globally by large scientific consortia (e.g. </w:t>
      </w:r>
      <w:r>
        <w:rPr>
          <w:i/>
          <w:iCs/>
          <w:color w:themeColor="dark1" w:val="000000"/>
          <w:sz w:val="22"/>
          <w:szCs w:val="22"/>
        </w:rPr>
        <w:t xml:space="preserve">Tara </w:t>
      </w:r>
      <w:r>
        <w:rPr>
          <w:color w:themeColor="dark1" w:val="000000"/>
          <w:sz w:val="22"/>
          <w:szCs w:val="22"/>
        </w:rPr>
        <w:t>Oceans Consortium</w:t>
      </w:r>
      <w:r>
        <w:fldChar w:fldCharType="begin"/>
      </w:r>
      <w:r>
        <w:rPr/>
        <w:instrText xml:space="preserve">ADDIN ZOTERO_ITEM CSL_CITATION {"citationID":"zuhTUgoe","properties":{"formattedCitation":"\\super 5\\nosupersub{}","plainCitation":"5","noteIndex":0},"citationItems":[{"id":1369,"uris":["http://zotero.org/users/7624876/items/BZBVTSFR"],"itemData":{"id":1369,"type":"article-journal","abstract":"A planetary-scale understanding of the ocean ecosystem, particularly in light of climate change, is crucial. Here, we review the work of Tara Oceans, an international, multidisciplinary project to assess the complexity of ocean life across comprehensive taxonomic and spatial scales. Using a modified sailing boat, the team sampled plankton at 210 globally distributed sites at depths down to 1,000 m. We describe publicly available resources of molecular, morphological and environmental data, and discuss how an ecosystems biology approach has expanded our understanding of plankton diversity and ecology in the ocean as a planetary, interconnected ecosystem. These efforts illustrate how global-scale concepts and data can help to integrate biological complexity into models and serve as a baseline for assessing ecosystem changes and the future habitability of our planet in the Anthropocene epoch.","container-title":"Nature Reviews Microbiology","DOI":"10.1038/s41579-020-0364-5","ISSN":"1740-1534","issue":"8","journalAbbreviation":"Nat Rev Microbiol","language":"en","license":"2020 Springer Nature Limited","note":"number: 8\npublisher: Nature Publishing Group","page":"428-445","source":"www.nature.com","title":"Tara Oceans: towards global ocean ecosystems biology","title-short":"Tara Oceans","volume":"18","author":[{"family":"Sunagawa","given":"Shinichi"},{"family":"Acinas","given":"Silvia G."},{"family":"Bork","given":"Peer"},{"family":"Bowler","given":"Chris"},{"family":"Eveillard","given":"Damien"},{"family":"Gorsky","given":"Gabriel"},{"family":"Guidi","given":"Lionel"},{"family":"Iudicone","given":"Daniele"},{"family":"Karsenti","given":"Eric"},{"family":"Lombard","given":"Fabien"},{"family":"Ogata","given":"Hiroyuki"},{"family":"Pesant","given":"Stephane"},{"family":"Sullivan","given":"Matthew B."},{"family":"Wincker","given":"Patrick"},{"family":"Vargas","given":"Colomban","non-dropping-particle":"de"}],"issued":{"date-parts":[["2020",8]]}}}],"schema":"https://github.com/citation-style-language/schema/raw/master/csl-citation.json"}</w:instrText>
      </w:r>
      <w:r>
        <w:rPr/>
      </w:r>
      <w:r>
        <w:rPr/>
        <w:fldChar w:fldCharType="separate"/>
      </w:r>
      <w:r>
        <w:rPr/>
      </w:r>
      <w:r>
        <w:rPr>
          <w:color w:themeColor="dark1" w:val="000000"/>
          <w:sz w:val="22"/>
          <w:vertAlign w:val="superscript"/>
        </w:rPr>
        <w:t>5</w:t>
      </w:r>
      <w:r>
        <w:rPr/>
      </w:r>
      <w:r>
        <w:rPr/>
        <w:fldChar w:fldCharType="end"/>
      </w:r>
      <w:r>
        <w:rPr>
          <w:color w:themeColor="dark1" w:val="000000"/>
          <w:sz w:val="22"/>
          <w:szCs w:val="22"/>
        </w:rPr>
        <w:t>), other elements of Earth’s water system, such as rivers, are relatively understudied. This is problematic as rivers (i) offer an important nexus of nutrient transport across terrestrial and aquatic interfaces</w:t>
      </w:r>
      <w:r>
        <w:fldChar w:fldCharType="begin"/>
      </w:r>
      <w:r>
        <w:rPr/>
        <w:instrText xml:space="preserve">ADDIN ZOTERO_ITEM CSL_CITATION {"citationID":"xrQHY9e1","properties":{"formattedCitation":"\\super 6\\nosupersub{}","plainCitation":"6","noteIndex":0},"citationItems":[{"id":1423,"uris":["http://zotero.org/users/7624876/items/AT7PUL32"],"itemData":{"id":1423,"type":"article-journal","abstract":"River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budget.","container-title":"Nature","DOI":"10.1038/s41586-022-05500-8","ISSN":"1476-4687","issue":"7944","language":"en","license":"2023 Springer Nature Limited","note":"number: 7944\npublisher: Nature Publishing Group","page":"449-459","source":"www.nature.com","title":"River ecosystem metabolism and carbon biogeochemistry in a changing world","volume":"613","author":[{"family":"Battin","given":"Tom J."},{"family":"Lauerwald","given":"Ronny"},{"family":"Bernhardt","given":"Emily S."},{"family":"Bertuzzo","given":"Enrico"},{"family":"Gener","given":"Lluís Gómez"},{"family":"Hall","given":"Robert O."},{"family":"Hotchkiss","given":"Erin R."},{"family":"Maavara","given":"Taylor"},{"family":"Pavelsky","given":"Tamlin M."},{"family":"Ran","given":"Lishan"},{"family":"Raymond","given":"Peter"},{"family":"Rosentreter","given":"Judith A."},{"family":"Regnier","given":"Pierre"}],"issued":{"date-parts":[["2023",1]]}}}],"schema":"https://github.com/citation-style-language/schema/raw/master/csl-citation.json"}</w:instrText>
      </w:r>
      <w:r>
        <w:rPr/>
      </w:r>
      <w:r>
        <w:rPr/>
        <w:fldChar w:fldCharType="separate"/>
      </w:r>
      <w:r>
        <w:rPr/>
      </w:r>
      <w:r>
        <w:rPr>
          <w:color w:themeColor="dark1" w:val="000000"/>
          <w:sz w:val="22"/>
          <w:vertAlign w:val="superscript"/>
        </w:rPr>
        <w:t>6</w:t>
      </w:r>
      <w:r>
        <w:rPr/>
      </w:r>
      <w:r>
        <w:rPr/>
        <w:fldChar w:fldCharType="end"/>
      </w:r>
      <w:r>
        <w:rPr>
          <w:color w:themeColor="dark1" w:val="000000"/>
          <w:sz w:val="22"/>
          <w:szCs w:val="22"/>
        </w:rPr>
        <w:t>, (ii) are hotspots for biogeochemical processes that significantly contribute to global terrestrial carbon and nitrogen budgets ultimately impacting global greenhouse gas (GHG) emissions, eutrophication, and acidification</w:t>
      </w:r>
      <w:r>
        <w:fldChar w:fldCharType="begin"/>
      </w:r>
      <w:r>
        <w:rPr/>
        <w:instrText xml:space="preserve">ADDIN ZOTERO_ITEM CSL_CITATION {"citationID":"E5go7CWf","properties":{"formattedCitation":"\\super 6\\uc0\\u8211{}8\\nosupersub{}","plainCitation":"6–8","noteIndex":0},"citationItems":[{"id":1423,"uris":["http://zotero.org/users/7624876/items/AT7PUL32"],"itemData":{"id":1423,"type":"article-journal","abstract":"River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budget.","container-title":"Nature","DOI":"10.1038/s41586-022-05500-8","ISSN":"1476-4687","issue":"7944","language":"en","license":"2023 Springer Nature Limited","note":"number: 7944\npublisher: Nature Publishing Group","page":"449-459","source":"www.nature.com","title":"River ecosystem metabolism and carbon biogeochemistry in a changing world","volume":"613","author":[{"family":"Battin","given":"Tom J."},{"family":"Lauerwald","given":"Ronny"},{"family":"Bernhardt","given":"Emily S."},{"family":"Bertuzzo","given":"Enrico"},{"family":"Gener","given":"Lluís Gómez"},{"family":"Hall","given":"Robert O."},{"family":"Hotchkiss","given":"Erin R."},{"family":"Maavara","given":"Taylor"},{"family":"Pavelsky","given":"Tamlin M."},{"family":"Ran","given":"Lishan"},{"family":"Raymond","given":"Peter"},{"family":"Rosentreter","given":"Judith A."},{"family":"Regnier","given":"Pierre"}],"issued":{"date-parts":[["2023",1]]}}},{"id":1333,"uris":["http://zotero.org/users/7624876/items/USK2AC5Y"],"itemData":{"id":1333,"type":"article-journal","abstract":"We present new estimates of emissions of nitrous oxide (N2O) from rivers and estuaries, using the NEWS-DIN model. NEWS-DIN is a model of the global transport of dissolved inorganic nitrogen (DIN) by rivers to coastal waters (Dumont et al. forthcoming). It calculates DIN export rates as a function of watershed characteristics, including human influences. We used the calculated DIN export rates by river to estimate emissions of N2O from aquatic systems. Our new estimates for N2O emissions from rivers and estuaries are 1.26 and 0.25 Tg N/year, respectively, totaling to 1.5 Tg N/y. These estimates are somewhat higher than earlier estimates. Next we investigated the consequences of our new estimates for the global N2O budget. We did this by running an atmospheric box model and comparing the results to observed values from different monitoring networks. The results indicate that the global budget using the new NEWS-DIN estimates for aquatic N2O emissions is in good agreement with observed concentrations.","container-title":"Environmental Sciences","DOI":"10.1080/15693430500384671","ISSN":"1569-3430","issue":"2-3","note":"publisher: Taylor &amp; Francis\n_eprint: https://doi.org/10.1080/15693430500384671","page":"159-165","source":"Taylor and Francis+NEJM","title":"New estimates of global emissions of N2O from rivers and estuaries","volume":"2","author":[{"family":"Kroeze","given":"Carolien"},{"family":"Dumont","given":"Egon"},{"family":"Seitzinger","given":"Sybil P."}],"issued":{"date-parts":[["2005",6,1]]}}},{"id":1332,"uris":["http://zotero.org/users/7624876/items/M89CZRA7"],"itemData":{"id":1332,"type":"article-journal","abstract":"Current estimates of carbon dioxide evasion from inland waters are based on incomplete spatial coverage. Streams and rivers in the United States release 97 Tg of carbon to the atmosphere each year, according to an analysis of chemical and morphological data.","container-title":"Nature Geoscience","DOI":"10.1038/ngeo1294","ISSN":"1752-0908","issue":"12","journalAbbreviation":"Nature Geosci","language":"en","license":"2011 Springer Nature Limited","note":"number: 12\npublisher: Nature Publishing Group","page":"839-842","source":"www.nature.com","title":"Significant efflux of carbon dioxide from streams and rivers in the United States","volume":"4","author":[{"family":"Butman","given":"David"},{"family":"Raymond","given":"Peter A."}],"issued":{"date-parts":[["2011",12]]}}}],"schema":"https://github.com/citation-style-language/schema/raw/master/csl-citation.json"}</w:instrText>
      </w:r>
      <w:r>
        <w:rPr/>
      </w:r>
      <w:r>
        <w:rPr/>
        <w:fldChar w:fldCharType="separate"/>
      </w:r>
      <w:r>
        <w:rPr/>
      </w:r>
      <w:r>
        <w:rPr>
          <w:color w:themeColor="dark1" w:val="000000"/>
          <w:sz w:val="22"/>
          <w:vertAlign w:val="superscript"/>
        </w:rPr>
        <w:t>6–8</w:t>
      </w:r>
      <w:r>
        <w:rPr/>
      </w:r>
      <w:r>
        <w:rPr/>
        <w:fldChar w:fldCharType="end"/>
      </w:r>
      <w:r>
        <w:rPr>
          <w:rStyle w:val="Annotationreference"/>
          <w:color w:themeColor="dark1" w:val="000000"/>
        </w:rPr>
        <w:t xml:space="preserve">, </w:t>
      </w:r>
      <w:r>
        <w:rPr>
          <w:color w:themeColor="dark1" w:val="000000"/>
          <w:sz w:val="22"/>
          <w:szCs w:val="22"/>
        </w:rPr>
        <w:t>and (iii) have immediate societal impacts on sustainable energy, agriculture, environmental health, and human health</w:t>
      </w:r>
      <w:r>
        <w:fldChar w:fldCharType="begin"/>
      </w:r>
      <w:r>
        <w:rPr/>
        <w:instrText xml:space="preserve">ADDIN ZOTERO_ITEM CSL_CITATION {"citationID":"R03OCSJ0","properties":{"formattedCitation":"\\super 9\\uc0\\u8211{}11\\nosupersub{}","plainCitation":"9–11","noteIndex":0},"citationItems":[{"id":1185,"uris":["http://zotero.org/users/7624876/items/EHXI4PGC"],"itemData":{"id":1185,"type":"article-journal","abstract":"River flows connect people, places, and other forms of life, inspiring and sustaining diverse cultural beliefs, values, and ways of life. The concept of environmental flows provides a framework for improving understanding of relationships between river flows and people, and for supporting those that are mutually beneficial. Nevertheless, most approaches to determining environmental flows remain grounded in the biophysical sciences. The newly revised Brisbane Declaration and Global Action Agenda on Environmental Flows (2018) represents a new phase in environmental flow science and an opportunity to better consider the co-constitution of river flows, ecosystems, and society, and to more explicitly incorporate these relationships into river management. We synthesize understanding of relationships between people and rivers as conceived under the renewed definition of environmental flows. We present case studies from Honduras, India, Canada, New Zealand, and Australia that illustrate multidisciplinary, collaborative efforts where recognizing and meeting diverse flow needs of human populations was central to establishing environmental flow recommendations. We also review a small body of literature to highlight examples of the diversity and interdependencies of human-flow relationships—such as the linkages between river flow and human well-being, spiritual needs, cultural identity, and sense of place—that are typically overlooked when environmental flows are assessed and negotiated. Finally, we call for scientists and water managers to recognize the diversity of ways of knowing, relating to, and utilizing rivers, and to place this recognition at the center of future environmental flow assessments. This article is categorized under: Water and Life &gt; Conservation, Management, and Awareness Human Water &gt; Water Governance Human Water &gt; Water as Imagined and Represented","container-title":"WIREs Water","DOI":"10.1002/wat2.1381","ISSN":"2049-1948","issue":"6","language":"en","license":"© 2019 The Authors. WIREs Water published by Wiley Periodicals, Inc.","note":"_eprint: https://onlinelibrary.wiley.com/doi/pdf/10.1002/wat2.1381","page":"e1381","source":"Wiley Online Library","title":"Understanding rivers and their social relations: A critical step to advance environmental water management","title-short":"Understanding rivers and their social relations","volume":"6","author":[{"family":"Anderson","given":"Elizabeth P."},{"family":"Jackson","given":"Sue"},{"family":"Tharme","given":"Rebecca E."},{"family":"Douglas","given":"Michael"},{"family":"Flotemersch","given":"Joseph E."},{"family":"Zwarteveen","given":"Margreet"},{"family":"Lokgariwar","given":"Chicu"},{"family":"Montoya","given":"Mariana"},{"family":"Wali","given":"Alaka"},{"family":"Tipa","given":"Gail T."},{"family":"Jardine","given":"Timothy D."},{"family":"Olden","given":"Julian D."},{"family":"Cheng","given":"Lin"},{"family":"Conallin","given":"John"},{"family":"Cosens","given":"Barbara"},{"family":"Dickens","given":"Chris"},{"family":"Garrick","given":"Dustin"},{"family":"Groenfeldt","given":"David"},{"family":"Kabogo","given":"Jane"},{"family":"Roux","given":"Dirk J."},{"family":"Ruhi","given":"Albert"},{"family":"Arthington","given":"Angela H."}],"issued":{"date-parts":[["2019"]]}}},{"id":121,"uris":["http://zotero.org/users/7624876/items/Q6F4LSY7"],"itemData":{"id":121,"type":"article-journal","abstract":"Knowledge of headwater influences on the water-quality and flow conditions of downstream waters is essential to water-resource management at all governmental levels; this includes recent court decisions on the jurisdiction of the Federal Clean Water Act (CWA) over upland areas that contribute to larger downstream water bodies. We review current watershed research and use a water-quality model to investigate headwater influences on downstream receiving waters. Our evaluations demonstrate the intrinsic connections of headwaters to landscape processes and downstream waters through their influence on the supply, transport, and fate of water and solutes in watersheds. Hydrological processes in headwater catchments control the recharge of subsurface water stores, flow paths, and residence times of water throughout landscapes. The dynamic coupling of hydrological and biogeochemical processes in upland streams further controls the chemical form, timing, and longitudinal distances of solute transport to downstream waters. We apply the spatially explicit, mass-balance watershed model SPARROW to consider transport and transformations of water and nutrients throughout stream networks in the northeastern United States. We simulate fluxes of nitrogen, a primary nutrient that is a water-quality concern for acidification of streams and lakes and eutrophication of coastal waters, and refine the model structure to include literature observations of nitrogen removal in streams and lakes. We quantify nitrogen transport from headwaters to downstream navigable waters, where headwaters are defined within the model as first-order, perennial streams that include flow and nitrogen contributions from smaller, intermittent and ephemeral streams. We find that first-order headwaters contribute approximately 70% of the mean-annual water volume and 65% of the nitrogen flux in second-order streams. Their contributions to mean water volume and nitrogen flux decline only marginally to about 55% and 40% in fourth- and higher-order rivers that include navigable waters and their tributaries. These results underscore the profound influence that headwater areas have on shaping downstream water quantity and water quality. The results have relevance to water-resource management and regulatory decisions and potentially broaden understanding of the spatial extent of Federal CWA jurisdiction in U.S. waters. ?? 2007 American Water Resources Association.","container-title":"Journal of the American Water Resources Association","DOI":"10.1111/j.1752-1688.2007.00005.x","issue":"1","note":"container-title: Journal of the American Water Resources Association\ntype: Journal Article","page":"19","source":"pubs.er.usgs.gov","title":"The role of headwater streams in downstream water quality","volume":"43","author":[{"family":"Alexander","given":"R.B."},{"family":"Boyer","given":"E.W."},{"family":"Smith","given":"R.A."},{"family":"Schwarz","given":"G.E."},{"family":"Moore","given":"R.B."}],"issued":{"date-parts":[["2007"]]}}},{"id":1170,"uris":["http://zotero.org/users/7624876/items/I9UQXXVL"],"itemData":{"id":1170,"type":"article-journal","abstract":"The increase in dynamic interactions between climate and human activities threatens water security in terms of water quantity and quality. Most water security studies have focused on water quantity compared to water quality, while both are equally important and vital for maintaining a healthy ecosystem and human well-being. The first part of the paper provides a review of the potential impacts of climate-related extreme events (i.e., drought, flood, and wildfires) on different water quality indicators and the potential impact of cascading extreme events (e.g., drought-flood regimes) on dynamics of water quality behavior. In the second part of the paper, we demonstrate the cascading impact of severe drought and an extreme historical flood event (October 1–4, 2015) in South Carolina (USA) on water quality variables. The effect of drought on water quality in contrasting land-use settings is investigated. Finally, water quality data was collected over a period of time in three types of land-use settings to study the dynamics of multiple flood and drought events on microbial communities. Flooding conditions result in high levels of bacteria associated with fecal contamination, especially in the stream setting, where large differences between drought and flooding occur in the microbial communities. The results highlight the significant impact of cascading events on water quality and microbial communities. The effect of drought on water quality indicators in different land-use settings can be different, highlighting the dominant role of watershed characteristics. Overall, it is essential to develop quantitative frameworks in the context of sustainability science to quantify the interaction between climate, watershed, and anthropogenic variables that control stream water quality. This study highlights the importance of understanding the relationships between extreme events and water quality indicators as an important step to improve ecosystem health and sustainability. Finally, some remarks are made on the knowledge gaps which need to be addressed in future studies.","container-title":"Journal of Hydrology","DOI":"10.1016/j.jhydrol.2020.125707","ISSN":"0022-1694","journalAbbreviation":"Journal of Hydrology","language":"en","page":"125707","source":"ScienceDirect","title":"Impact of land uses, drought, flood, wildfire, and cascading events on water quality and microbial communities: A review and analysis","title-short":"Impact of land uses, drought, flood, wildfire, and cascading events on water quality and microbial communities","volume":"596","author":[{"family":"Mishra","given":"Ashok"},{"family":"Alnahit","given":"Ali"},{"family":"Campbell","given":"Barbara"}],"issued":{"date-parts":[["2021",5,1]]}}}],"schema":"https://github.com/citation-style-language/schema/raw/master/csl-citation.json"}</w:instrText>
      </w:r>
      <w:r>
        <w:rPr/>
      </w:r>
      <w:r>
        <w:rPr/>
        <w:fldChar w:fldCharType="separate"/>
      </w:r>
      <w:r>
        <w:rPr/>
      </w:r>
      <w:r>
        <w:rPr>
          <w:color w:themeColor="dark1" w:val="000000"/>
          <w:sz w:val="22"/>
          <w:vertAlign w:val="superscript"/>
        </w:rPr>
        <w:t>9–11</w:t>
      </w:r>
      <w:r>
        <w:rPr/>
      </w:r>
      <w:r>
        <w:rPr/>
        <w:fldChar w:fldCharType="end"/>
      </w:r>
      <w:r>
        <w:rPr>
          <w:color w:themeColor="dark1" w:val="000000"/>
          <w:sz w:val="22"/>
          <w:szCs w:val="22"/>
        </w:rPr>
        <w:t>. Microbial metabolisms dictate river ecosystem functioning with major influence on carbon (C) respiration and sequestration, nitrogen (N) cycling and uptake, food webs, and pollutants (e.g., Hg, As)</w:t>
      </w:r>
      <w:r>
        <w:fldChar w:fldCharType="begin"/>
      </w:r>
      <w:r>
        <w:rPr/>
        <w:instrText xml:space="preserve">ADDIN ZOTERO_ITEM CSL_CITATION {"citationID":"zg71cMkg","properties":{"formattedCitation":"\\super 12\\uc0\\u8211{}16\\nosupersub{}","plainCitation":"12–16","noteIndex":0},"citationItems":[{"id":1028,"uris":["http://zotero.org/users/7624876/items/FXCRZBKI"],"itemData":{"id":1028,"type":"article-journal","abstract":"Rivers have a significant role in global carbon and nitrogen cycles, serving as a nexus for nutrient transport between terrestrial and marine ecosystems. Although rivers have a small global surface area, they contribute substantially to worldwide greenhouse gas emissions through microbially mediated processes within the river hyporheic zone. Despite this importance, research linking microbial and viral communities to specific biogeochemical reactions is still nascent in these sediment environments. To survey the metabolic potential and gene expression underpinning carbon and nitrogen biogeochemical cycling in river sediments, we collected an integrated data set of 33 metagenomes, metaproteomes, and paired metabolomes. We reconstructed over 500 microbial metagenome-assembled genomes (MAGs), which we dereplicated into 55 unique, nearly complete medium- and high-quality MAGs spanning 12 bacterial and archaeal phyla. We also reconstructed 2,482 viral genomic contigs, which were dereplicated into 111 viral MAGs (vMAGs) of &gt;10 kb in size. As a result of integrating gene expression data with geochemical and metabolite data, we created a conceptual model that uncovered new roles for microorganisms in organic matter decomposition, carbon sequestration, nitrogen mineralization, nitrification, and denitrification. We show how these metabolic pathways, integrated through shared resource pools of ammonium, carbon dioxide, and inorganic nitrogen, could ultimately contribute to carbon dioxide and nitrous oxide fluxes from hyporheic sediments. Further, by linking viral MAGs to these active microbial hosts, we provide some of the first insights into viral modulation of river sediment carbon and nitrogen cycling.\nIMPORTANCE Here we created HUM-V (hyporheic uncultured microbial and viral), an annotated microbial and viral MAG catalog that captures strain and functional diversity encoded in these Columbia River sediment samples. Demonstrating its utility, this genomic inventory encompasses multiple representatives of dominant microbial and archaeal phyla reported in other river sediments and provides novel viral MAGs that can putatively infect these. Furthermore, we used HUM-V to recruit gene expression data to decipher the functional activities of these MAGs and reconstruct their active roles in Columbia River sediment biogeochemical cycling. Ultimately, we show the power of MAG-resolved multi-omics to uncover interactions and chemical handoffs in river sediments that shape an intertwined carbon and nitrogen metabolic network. The accessible microbial and viral MAGs in HUM-V will serve as a community resource to further advance more untargeted, activity-based measurements in these, and related, freshwater terrestrial-aquatic ecosystems.","container-title":"mSystems","DOI":"10.1128/msystems.00516-22","issue":"4","note":"publisher: American Society for Microbiology","page":"e00516-22","source":"journals.asm.org (Atypon)","title":"Genome-Resolved Metaproteomics Decodes the Microbial and Viral Contributions to Coupled Carbon and Nitrogen Cycling in River Sediments","volume":"7","author":[{"family":"Rodríguez-Ramos","given":"Josué A."},{"family":"Borton","given":"Mikayla A."},{"family":"McGivern","given":"Bridget B."},{"family":"Smith","given":"Garrett J."},{"family":"Solden","given":"Lindsey M."},{"family":"Shaffer","given":"Michael"},{"family":"Daly","given":"Rebecca A."},{"family":"Purvine","given":"Samuel O."},{"family":"Nicora","given":"Carrie D."},{"family":"Eder","given":"Elizabeth K."},{"family":"Lipton","given":"Mary"},{"family":"Hoyt","given":"David W."},{"family":"Stegen","given":"James C."},{"family":"Wrighton","given":"Kelly C."}],"issued":{"date-parts":[["2022",7,21]]}}},{"id":1330,"uris":["http://zotero.org/users/7624876/items/ZC7Q27QC"],"itemData":{"id":1330,"type":"article-journal","abstract":"A large fraction of mercury contaminant in the environment is from industrial production, and it potentially impairs human health once entering the food chain. Millions of people reside in the Pearl River Delta region, and water quality in the estuary directly affects their drinking water safety. Considering the highly intense anthropogenic activities and industrial productions, we attempted to measure the sediment mercury concentration in the Pearl River estuary. In this work, samples of a creek sediment within this region were collected and mercury concentrations were quantified. Total mercury, simultaneously extracted mercury, methylmercury, and bio-accumulated mercury were individually assayed. Results indicated that total mercury concentrations of investigated sites ranged from 1.073 to 4.450 µg/g dry sediment. The mercury in the sediment also transformed into more toxic methylmercury, which then adversely affected benthos biodiversity. Correlation analysis revealed that, mercury was accumulated into benthic microorganisms, mainly through the uptake of methylmercury. High concentrations of acid-volatile sulfide in the sediment indicated the presence of active sulfate-reducing bacteria, which could also catalytically transform inorganic mercury into methylmercury. Correlation analysis further showed that sulfate-reducing bacteria activity accounted for methylmercury formation.","container-title":"Water","DOI":"10.3390/w11061308","ISSN":"2073-4441","issue":"6","language":"en","license":"http://creativecommons.org/licenses/by/3.0/","note":"number: 6\npublisher: Multidisciplinary Digital Publishing Institute","page":"1308","source":"www.mdpi.com","title":"Evaluation of Mercury Transformation and Benthic Organisms Uptake in a Creek Sediment of Pearl River Estuary, China","volume":"11","author":[{"family":"Chen","given":"Long"},{"family":"Li","given":"Feng"},{"family":"Huang","given":"Wenrou"},{"family":"Li","given":"Zhi"},{"family":"Chen","given":"Mingguang"}],"issued":{"date-parts":[["2019",6]]}}},{"id":1327,"uris":["http://zotero.org/users/7624876/items/SUEA6SN9"],"itemData":{"id":1327,"type":"article-journal","abstract":"Arsenic (As) contamination is a major global environmental concern with widespread effects on health of living organisms including humans. In this review, the occurrence (sources and forms) of As representing diverse aquatic habitats ranging from groundwater to marine environment has been detailed. We have provided a mechanistic synopsis on direct or indirect effects of As on different organismal groups spanning from bacteria, algae, phytoplankton, zooplankton and higher trophic levels based on a review of large number of available literature. In particular, special emphasis has been laid on finfishes  and shellfishes which are routinely consumed by humans. As part of this review, we have also provided an overview of the broadly used methods that have been employed to detect As across ecosystems and organismal groups. We also report that the use of As metabolites as an index for tracking Astot exposure in humans require more global attention. Besides, in this review we have also highlighted the need to integrate ‘omics’ based approaches, integration of third and fourth generation sequencing technologies for effective pan-geographical monitoring of human gut microbiome so as to understand effects and resulting consequences of As bioaccumulation.","container-title":"Geoscience Letters","DOI":"10.1186/s40562-022-00225-y","ISSN":"2196-4092","issue":"1","journalAbbreviation":"Geoscience Letters","page":"20","source":"BioMed Central","title":"Arsenic through aquatic trophic levels: effects, transformations and biomagnification—a concise review","title-short":"Arsenic through aquatic trophic levels","volume":"9","author":[{"family":"Ghosh","given":"Devanita"},{"family":"Ghosh","given":"Anwesha"},{"family":"Bhadury","given":"Punyasloke"}],"issued":{"date-parts":[["2022",5,15]]}}},{"id":51,"uris":["http://zotero.org/users/7624876/items/XYPQCSBX"],"itemData":{"id":51,"type":"article-journal","abstract":"Nitrite-oxidizing bacteria (NOB) play a critical role in the mitigation of nitrogen pollution by metabolizing nitrite to nitrate, which is removed via assimilation, denitrification, or anammox. Recent studies showed that NOB are phylogenetically and metabolically diverse, yet most of our knowledge of NOB comes from only a few cultured representatives. Using cultivation and genomic sequencing, we identified four putative Candidatus Nitrotoga NOB species from freshwater sediments and water column samples in Colorado, USA. Genome analyses indicated highly conserved 16S rRNA gene sequences, but broad metabolic potential including genes for nitrogen, sulfur, hydrogen, and organic carbon metabolism. Genomic predictions suggested that Ca. Nitrotoga can metabolize in low oxygen or anoxic conditions, which may support an expanded environmental niche for Ca. Nitrotoga similar to other NOB. An array of antibiotic and metal resistance genes likely allows Ca. Nitrotoga to withstand environmental pressures in impacted systems. Phylogenetic analyses highlighted a deeply divergent nitrite oxidoreductase alpha subunit (NxrA), suggesting a novel evolutionary trajectory for Ca. Nitrotoga separate from any other NOB and further revealing the complex evolutionary history of nitrite oxidation in the bacterial domain. Ca. Nitrotoga-like 16S rRNA gene sequences were prevalent in globally distributed environments over a range of reported temperatures. This work considerably expands our knowledge of the Ca. Nitrotoga genus and suggests that their contribution to nitrogen cycling should be considered alongside other NOB in wide variety of habitats.","container-title":"The ISME Journal","DOI":"10.1038/s41396-018-0240-8","ISSN":"1751-7370","issue":"12","journalAbbreviation":"ISME J","language":"en","license":"2018 International Society for Microbial Ecology","note":"number: 12\npublisher: Nature Publishing Group","page":"2864-2882","source":"www.nature.com","title":"Genomic profiling of four cultivated Candidatus Nitrotoga spp. predicts broad metabolic potential and environmental distribution","volume":"12","author":[{"family":"Boddicker","given":"Andrew M."},{"family":"Mosier","given":"Annika C."}],"issued":{"date-parts":[["2018",12]]}}},{"id":60,"uris":["http://zotero.org/users/7624876/items/JAKWVEU2"],"itemData":{"id":60,"type":"article-journal","abstract":"The recent discovery of comammox Nitrospira as complete nitrifiers has fundamentally renewed perceptions of nitrogen cycling in natural and engineered systems, yet little is known about the environmental controls on these newly recognized bacteria. Based on improved phylogenetic resolution through successful assembly of ten novel genomes (71–96% completeness), we provided the first biogeographic patterns for planktonic and benthic comammox Nitrospira in the Yangtze River over a 6030 km continuum. Our study revealed the widespread distributions and relative abundance of comammox Nitrospira in this large freshwater system, constituting 30 and 46% of ammonia-oxidizing prokaryotes (AOPs) and displaying 30.4- and 17.9-fold greater abundances than canonical Nitrospira representatives in water and sediments, respectively. Comammox Nitrospira contributed more to nitrifier abundances (34–87% of AOPs) in typical oligotrophic environments with a higher pH and lower temperature, particularly in the plateau (clade B), mountain and foothill (clade A) areas of the upper reach. The dominant position of planktonic comammox Nitrospira was replaced by canonical Nitrospira sublineages I/II and ammonia-oxidizing bacteria from the plateau to downstream plain due to environmental selection, while the dissimilarity of benthic comammox Nitrospira was moderately associated with geographic distance. A substantial decrease (83%) in benthic comammox Nitrospira abundance occurred immediately downstream of the Three Gorges Dam, consistent with a similarly considerable decrease in overall sediment bacterial taxa. Together, this study highlights the previously unrecognized dominance of comammox Nitrospira in major river systems and underlines the importance of revisiting the distributions of and controls on nitrification processes within global freshwater environments.","container-title":"The ISME Journal","DOI":"10.1038/s41396-020-0701-8","ISSN":"1751-7370","issue":"10","journalAbbreviation":"ISME J","language":"en","license":"2020 The Author(s)","note":"number: 10\npublisher: Nature Publishing Group","page":"2488-2504","source":"www.nature.com","title":"Comammox Nitrospira within the Yangtze River continuum: community, biogeography, and ecological drivers","title-short":"Comammox Nitrospira within the Yangtze River continuum","volume":"14","author":[{"family":"Liu","given":"Shufeng"},{"family":"Wang","given":"Haiying"},{"family":"Chen","given":"Liming"},{"family":"Wang","given":"Jiawen"},{"family":"Zheng","given":"Maosheng"},{"family":"Liu","given":"Sitong"},{"family":"Chen","given":"Qian"},{"family":"Ni","given":"Jinren"}],"issued":{"date-parts":[["2020",10]]}}}],"schema":"https://github.com/citation-style-language/schema/raw/master/csl-citation.json"}</w:instrText>
      </w:r>
      <w:r>
        <w:rPr/>
      </w:r>
      <w:r>
        <w:rPr/>
        <w:fldChar w:fldCharType="separate"/>
      </w:r>
      <w:r>
        <w:rPr/>
      </w:r>
      <w:r>
        <w:rPr>
          <w:color w:themeColor="dark1" w:val="000000"/>
          <w:sz w:val="22"/>
          <w:vertAlign w:val="superscript"/>
        </w:rPr>
        <w:t>12–16</w:t>
      </w:r>
      <w:r>
        <w:rPr/>
      </w:r>
      <w:r>
        <w:rPr/>
        <w:fldChar w:fldCharType="end"/>
      </w:r>
      <w:r>
        <w:rPr>
          <w:color w:themeColor="dark1" w:val="000000"/>
          <w:sz w:val="22"/>
          <w:szCs w:val="22"/>
        </w:rPr>
        <w:t>. Given these important contributions there is a growing need to better resolve the ecology, functional potential, and biogeochemical contributions of microbes across diverse river systems.</w:t>
      </w:r>
    </w:p>
    <w:p>
      <w:pPr>
        <w:pStyle w:val="Normal"/>
        <w:spacing w:lineRule="auto" w:line="480" w:before="0" w:after="0"/>
        <w:ind w:firstLine="720"/>
        <w:contextualSpacing/>
        <w:rPr>
          <w:color w:themeColor="dark1" w:val="000000"/>
          <w:sz w:val="22"/>
          <w:szCs w:val="22"/>
        </w:rPr>
      </w:pPr>
      <w:r>
        <w:rPr>
          <w:color w:themeColor="dark1" w:val="000000"/>
          <w:sz w:val="22"/>
          <w:szCs w:val="22"/>
        </w:rPr>
        <w:t>Despite being critical modulators of biogeochemistry, river microbiomes remain under sampled due to methodological constraints and sampling scope. For example, a majority of river microbiome studies rely only on 16S rRNA gene analysis (</w:t>
      </w:r>
      <w:r>
        <w:rPr>
          <w:b/>
          <w:bCs/>
          <w:color w:themeColor="dark1" w:val="000000"/>
          <w:sz w:val="22"/>
          <w:szCs w:val="22"/>
        </w:rPr>
        <w:t>Extended Data File 1</w:t>
      </w:r>
      <w:r>
        <w:rPr>
          <w:color w:themeColor="dark1" w:val="000000"/>
          <w:sz w:val="22"/>
          <w:szCs w:val="22"/>
        </w:rPr>
        <w:t>). While these single gene studies have advanced understanding of riverine microbial community diversity and membership</w:t>
      </w:r>
      <w:r>
        <w:fldChar w:fldCharType="begin"/>
      </w:r>
      <w:r>
        <w:rPr/>
        <w:instrText xml:space="preserve">ADDIN ZOTERO_ITEM CSL_CITATION {"citationID":"iLKQgKRJ","properties":{"formattedCitation":"\\super 17\\uc0\\u8211{}20\\nosupersub{}","plainCitation":"17–20","noteIndex":0},"citationItems":[{"id":1374,"uris":["http://zotero.org/users/7624876/items/Z96WXR7V"],"itemData":{"id":1374,"type":"article-journal","abstract":"During transit from soils to the ocean, microbial communities are modified and re-assembled, generating complex patterns of ecological succession. The potential effect of upstream assembly on downstream microbial community composition is seldom considered within aquatic networks. Here, we reconstructed the microbial succession along a land-freshwater-estuary continuum within La Romaine river watershed in Northeastern Canada. We captured hydrological seasonality and differentiated the total and reactive community by sequencing both 16 S rRNA genes and transcripts. By examining how DNA- and RNA-based assemblages diverge and converge along the continuum, we inferred temporal shifts in the relative importance of assembly processes, with mass effects dominant in spring, and species selection becoming stronger in summer. The location of strongest selection within the network differed between seasons, suggesting that selection hotspots shift depending on hydrological conditions. The unreactive fraction (no/minor RNA contribution) was composed of taxa with diverse potential origins along the whole aquatic network, while the majority of the reactive pool (major RNA contribution) could be traced to soil/soilwater-derived taxa, which were distributed along the entire rank-abundance curve. Overall, our findings highlight the importance of considering upstream history, hydrological seasonality and the reactive microbial fraction to fully understand microbial community assembly on a network scale.","container-title":"The ISME Journal","DOI":"10.1038/s41396-021-01146-y","ISSN":"1751-7370","issue":"4","journalAbbreviation":"ISME J","language":"en","license":"2021 The Author(s)","note":"number: 4\npublisher: Nature Publishing Group","page":"937-947","source":"www.nature.com","title":"Terrestrial connectivity, upstream aquatic history and seasonality shape bacterial community assembly within a large boreal aquatic network","volume":"16","author":[{"family":"Stadler","given":"Masumi"},{"family":"Giorgio","given":"Paul A.","non-dropping-particle":"del"}],"issued":{"date-parts":[["2022",4]]}}},{"id":1167,"uris":["http://zotero.org/users/7624876/items/75CYFMR4"],"itemData":{"id":1167,"type":"article-journal","abstract":"Maintaining the quality and quantity of water resources in light of complex changes in climate, human land use, and ecosystem composition requires detailed understanding of ecohydrologic function within catchments, yet monitoring relevant upstream characteristics can be challenging. In this study, we investigate how variability in riverine microbial communities can be used to monitor the climate, geomorphology, land-cover, and human development of watersheds. We collected streamwater DNA fragments and used 16S rRNA sequencing to profile microbiomes from headwaters to outlets of the Willamette and Deschutes basins, two large watersheds prototypical of the U.S. Pacific Northwest region. In the temperate, north-south oriented Willamette basin, microbial community composition correlated most strongly with geomorphic characteristics (mean Mantel test statistic r = 0.19). Percentage of forest and shrublands (r = 0.34) and latitude (r = 0.41) were among the strongest correlates with microbial community composition. In the arid Deschutes basin, however, climatic characteristics were the most strongly correlated to microbial community composition (e.g., r = 0.11). In headwater sub-catchments of both watersheds, microbial community assemblages correlated with catchment-scale climate, geomorphology, and land-cover (r = 0.46, 0.38, and 0.28, respectively), but these relationships were weaker downstream. Development-related characteristics were not correlated with microbial community composition in either watershed or in small or large sub-catchments. Our results build on previous work relating streamwater microbiomes to hydrologic regime and demonstrate that microbial DNA in headwater streams additionally reflects the structural configuration of landscapes as well as other natural and anthropogenic processes upstream. Our results offer an encouraging indication that streamwater microbiomes not only carry information about microbial ecology, but also can be useful tools for monitoring multiple upstream watershed characteristics.","container-title":"Frontiers in Water","ISSN":"2624-9375","source":"Frontiers","title":"River Microbiome Composition Reflects Macroscale Climatic and Geomorphic Differences in Headwater Streams","URL":"https://www.frontiersin.org/articles/10.3389/frwa.2020.574728","volume":"2","author":[{"family":"URycki","given":"Dawn R."},{"family":"Good","given":"Stephen P."},{"family":"Crump","given":"Byron C."},{"family":"Chadwick","given":"Jessica"},{"family":"Jones","given":"Gerrad D."}],"accessed":{"date-parts":[["2023",6,26]]},"issued":{"date-parts":[["2020"]]}}},{"id":50,"uris":["http://zotero.org/users/7624876/items/AZERSFT2"],"itemData":{"id":50,"type":"article-journal","abstract":"Microbes are transported in hydrological networks through many environments, but the nature and dynamics of underlying microbial metacommunities and the impact of downslope inoculation on patterns of microbial diversity across landscapes are unknown. Pyrosequencing of small subunit ribosomal RNA gene hypervariable regions to characterize microbial communities along a hydrological continuum in arctic tundra showed a pattern of decreasing diversity downslope, with highest species richness in soil waters and headwater streams, and lowest richness in lake water. In a downstream lake, 58% and 43% of the bacterial and archaeal taxa, respectively, were also detected in diverse upslope communities, including most of the numerically dominant lake taxa. In contrast, only 18% of microbial eukaryotic taxa in the lake were detected upslope. We suggest that patterns of diversity in surface waters are structured by initial inoculation from microbial reservoirs in soils followed by a species-sorting process during downslope dispersal of both common and rare microbial taxa. Our results suggest that, unlike for metazoans, a substantial portion of bacterial and archaeal diversity in surface freshwaters may originate in complex soil environments.","container-title":"The ISME Journal","DOI":"10.1038/ismej.2012.9","ISSN":"1751-7370","issue":"9","journalAbbreviation":"ISME J","language":"en","license":"2012 International Society for Microbial Ecology","note":"number: 9\npublisher: Nature Publishing Group","page":"1629-1639","source":"www.nature.com","title":"Microbial diversity in arctic freshwaters is structured by inoculation of microbes from soils","volume":"6","author":[{"family":"Crump","given":"Byron C."},{"family":"Amaral-Zettler","given":"Linda A."},{"family":"Kling","given":"George W."}],"issued":{"date-parts":[["2012",9]]}}},{"id":1376,"uris":["http://zotero.org/users/7624876/items/LMFRDI2L"],"itemData":{"id":1376,"type":"article-journal","abstract":"Bacteria inhabiting boreal freshwaters are part of metacommunities where local assemblages are often linked by the flow of water in the landscape, yet the resulting spatial structure and the boundaries of the network metacommunity have never been explored. Here, we reconstruct the spatial structure of the bacterial metacommunity in a complex boreal aquatic network by determining the taxonomic composition of bacterial communities along the entire terrestrial/aquatic continuum, including soil and soilwaters, headwater streams, large rivers and lakes. We show that the network metacommunity has a directional spatial structure driven by a common terrestrial origin of aquatic communities, which are numerically dominated by taxa recruited from soils. Local community assembly is driven by variations along the hydrological continuum in the balance between mass effects and species sorting of terrestrial taxa, and seems further influenced by priority effects related to the spatial sequence of entry of soil bacteria into the network.","container-title":"Ecology Letters","DOI":"10.1111/ele.12499","ISSN":"1461-0248","issue":"11","language":"en","license":"© 2015 John Wiley &amp; Sons Ltd/CNRS","note":"_eprint: https://onlinelibrary.wiley.com/doi/pdf/10.1111/ele.12499","page":"1198-1206","source":"Wiley Online Library","title":"Terrestrial origin of bacterial communities in complex boreal freshwater networks","volume":"18","author":[{"family":"Ruiz-González","given":"Clara"},{"family":"Niño-García","given":"Juan Pablo"},{"family":"Giorgio","given":"Paul A.","non-dropping-particle":"del"}],"issued":{"date-parts":[["2015"]]}}}],"schema":"https://github.com/citation-style-language/schema/raw/master/csl-citation.json"}</w:instrText>
      </w:r>
      <w:r>
        <w:rPr/>
      </w:r>
      <w:r>
        <w:rPr/>
        <w:fldChar w:fldCharType="separate"/>
      </w:r>
      <w:r>
        <w:rPr/>
      </w:r>
      <w:r>
        <w:rPr>
          <w:color w:themeColor="dark1" w:val="000000"/>
          <w:sz w:val="22"/>
          <w:vertAlign w:val="superscript"/>
        </w:rPr>
        <w:t>17–20</w:t>
      </w:r>
      <w:r>
        <w:rPr/>
      </w:r>
      <w:r>
        <w:rPr/>
        <w:fldChar w:fldCharType="end"/>
      </w:r>
      <w:r>
        <w:rPr>
          <w:color w:themeColor="dark1" w:val="000000"/>
          <w:sz w:val="22"/>
          <w:szCs w:val="22"/>
        </w:rPr>
        <w:t xml:space="preserve">, they lack information on poorly characterized lineages and are limited in their capacity to functionally link microorganisms to biogeochemical processes. Albeit less, there are several studies with metagenomics that provide functional attributes of river microbiomes, but these rely heavily on existing databases rather than </w:t>
      </w:r>
      <w:r>
        <w:rPr>
          <w:i/>
          <w:color w:themeColor="dark1" w:val="000000"/>
          <w:sz w:val="22"/>
          <w:szCs w:val="22"/>
        </w:rPr>
        <w:t>de novo</w:t>
      </w:r>
      <w:r>
        <w:rPr>
          <w:color w:themeColor="dark1" w:val="000000"/>
          <w:sz w:val="22"/>
          <w:szCs w:val="22"/>
        </w:rPr>
        <w:t xml:space="preserve"> assembly and metagenome assembled genomes (</w:t>
      </w:r>
      <w:r>
        <w:rPr>
          <w:b/>
          <w:bCs/>
          <w:color w:themeColor="dark1" w:val="000000"/>
          <w:sz w:val="22"/>
          <w:szCs w:val="22"/>
        </w:rPr>
        <w:t>Extended Data File 1</w:t>
      </w:r>
      <w:r>
        <w:rPr>
          <w:color w:themeColor="dark1" w:val="000000"/>
          <w:sz w:val="22"/>
          <w:szCs w:val="22"/>
        </w:rPr>
        <w:t>), masking the contributions of novel members of the microbiome. Less than five studies employ genome-resolved expression methods hindering estimates of the metabolic processes that are active in river systems (</w:t>
      </w:r>
      <w:r>
        <w:rPr>
          <w:b/>
          <w:bCs/>
          <w:color w:themeColor="dark1" w:val="000000"/>
          <w:sz w:val="22"/>
          <w:szCs w:val="22"/>
        </w:rPr>
        <w:t>Extended Data File 1</w:t>
      </w:r>
      <w:r>
        <w:rPr>
          <w:color w:themeColor="dark1" w:val="000000"/>
          <w:sz w:val="22"/>
          <w:szCs w:val="22"/>
        </w:rPr>
        <w:t>). Finally, in terms of sampling, most studies focus on a single site or stream network (</w:t>
      </w:r>
      <w:r>
        <w:rPr>
          <w:b/>
          <w:bCs/>
          <w:color w:themeColor="dark1" w:val="000000"/>
          <w:sz w:val="22"/>
          <w:szCs w:val="22"/>
        </w:rPr>
        <w:t>Extended Data File 1</w:t>
      </w:r>
      <w:r>
        <w:rPr>
          <w:color w:themeColor="dark1" w:val="000000"/>
          <w:sz w:val="22"/>
          <w:szCs w:val="22"/>
        </w:rPr>
        <w:t xml:space="preserve">), leaving the generalizability of microbiome rules across river systems uncertain. To establish a transferable functional understanding of river microbiomes, there is a need to genomically resolve the taxonomy, metabolic potential, and expression of river microbiomes at scale. </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rPr>
        <w:t xml:space="preserve">To meet this need, we developed a crowd-sourced, distributed sampling effort to </w:t>
      </w:r>
      <w:r>
        <w:rPr>
          <w:color w:themeColor="dark1" w:val="000000"/>
          <w:sz w:val="22"/>
          <w:szCs w:val="22"/>
          <w:shd w:fill="FFFFFF" w:val="clear"/>
        </w:rPr>
        <w:t>increase and standardize river microbiome s</w:t>
      </w:r>
      <w:r>
        <w:rPr>
          <w:color w:themeColor="dark1" w:val="000000"/>
          <w:sz w:val="22"/>
          <w:szCs w:val="22"/>
        </w:rPr>
        <w:t>ampling globally, compiling these sequencing results into a large-scale Genome Resolved Open Watersheds database (GROW</w:t>
      </w:r>
      <w:r>
        <w:rPr>
          <w:color w:themeColor="dark1" w:val="000000"/>
          <w:sz w:val="22"/>
          <w:szCs w:val="22"/>
          <w:shd w:fill="FFFFFF" w:val="clear"/>
        </w:rPr>
        <w:t>db). An emphasis of GROWdb is a publicly available and ever-expanding microbial genome database that has accessible content. GROWdb represents the first microbial, river-focused resource parsed at various scales from genes to MAGs to community level including expression and potential based measurements that will be of interest to microbiologists, ecologists, geochemists, hydrologists, and modelers. GROWdb is based on a crowd-sourced, network-of-networks approach</w:t>
      </w:r>
      <w:r>
        <w:fldChar w:fldCharType="begin"/>
      </w:r>
      <w:r>
        <w:rPr/>
        <w:instrText xml:space="preserve">ADDIN ZOTERO_ITEM CSL_CITATION {"citationID":"89yuUo6G","properties":{"formattedCitation":"\\super 21\\nosupersub{}","plainCitation":"21","noteIndex":0},"citationItems":[{"id":1340,"uris":["http://zotero.org/users/7624876/items/97HBNBNZ"],"itemData":{"id":1340,"type":"article-journal","abstract":"The critical zone (CZ) includes natural and anthropogenic environments, where life, energy and matter cycles combine in complex interactions in time and space. Critical zone observatories (CZOs) have been established around the world, yet their limitations in space and duration of observations, as well as the oft-existing dominant disciplinary research field(s) of each CZO may limit the transferability of the local knowledge to other settings or hinder integrative CZ understanding. In this regard, this review advocates for cross-site cross-network collaborations in CZ sciences. We posit that this type of collaboration is becoming indispensable for understanding past trends and future trajectories of the CZ, in the context of fast-developing and widespread environmental changes. Aided by a series of cyberseminars and a community survey, we highlight some of the existing cross-site initiatives, tools and techniques, and the cross-cutting science questions that could benefit from such cross-network syntheses, in various types of CZ settings (montane, alpine, arctic, managed and agricultural environments, lakes, wetlands, streams, landscapes disturbed by drought and/or wildfire, etc.). This review also identifies and discusses the major and legitimate concerns and obstacles for a collaborative CZ approach, including data harmonization and integration of social sciences, and proposes tentative ways forward.","container-title":"Journal of Hydrology","DOI":"10.1016/j.jhydrol.2023.129248","ISSN":"0022-1694","journalAbbreviation":"Journal of Hydrology","language":"en","page":"129248","source":"ScienceDirect","title":"Building Cross-Site and Cross-Network collaborations in critical zone science","volume":"618","author":[{"family":"Arora","given":"Bhavna"},{"family":"Kuppel","given":"Sylvain"},{"family":"Wellen","given":"Christopher"},{"family":"Oswald","given":"Claire"},{"family":"Groh","given":"Jannis"},{"family":"Payandi-Rolland","given":"Dahédrey"},{"family":"Stegen","given":"James"},{"family":"Coffinet","given":"Sarah"}],"issued":{"date-parts":[["2023",3,1]]}}}],"schema":"https://github.com/citation-style-language/schema/raw/master/csl-citation.json"}</w:instrText>
      </w:r>
      <w:r>
        <w:rPr/>
      </w:r>
      <w:r>
        <w:rPr/>
        <w:fldChar w:fldCharType="separate"/>
      </w:r>
      <w:r>
        <w:rPr/>
      </w:r>
      <w:r>
        <w:rPr>
          <w:color w:themeColor="dark1" w:val="000000"/>
          <w:sz w:val="22"/>
          <w:vertAlign w:val="superscript"/>
        </w:rPr>
        <w:t>21</w:t>
      </w:r>
      <w:r>
        <w:rPr/>
      </w:r>
      <w:r>
        <w:rPr/>
        <w:fldChar w:fldCharType="end"/>
      </w:r>
      <w:r>
        <w:rPr>
          <w:color w:themeColor="dark1" w:val="000000"/>
          <w:sz w:val="22"/>
          <w:szCs w:val="22"/>
          <w:shd w:fill="FFFFFF" w:val="clear"/>
        </w:rPr>
        <w:t xml:space="preserve"> to move beyond a small collection of well-studied rivers, towards a spatially distributed, global network of systematic observations.</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r>
    </w:p>
    <w:p>
      <w:pPr>
        <w:pStyle w:val="Normal"/>
        <w:spacing w:lineRule="auto" w:line="480" w:before="0" w:after="0"/>
        <w:contextualSpacing/>
        <w:rPr>
          <w:i/>
          <w:i/>
          <w:color w:themeColor="dark1" w:val="000000"/>
          <w:sz w:val="22"/>
          <w:szCs w:val="22"/>
        </w:rPr>
      </w:pPr>
      <w:r>
        <w:rPr>
          <w:i/>
          <w:color w:themeColor="dark1" w:val="000000"/>
          <w:sz w:val="22"/>
          <w:szCs w:val="22"/>
        </w:rPr>
        <w:t>Construction of the Genome Resolved Open Watersheds database (GROWdb) enabled by community sampling and sequencing</w:t>
      </w:r>
    </w:p>
    <w:p>
      <w:pPr>
        <w:pStyle w:val="Normal"/>
        <w:spacing w:lineRule="auto" w:line="480" w:before="0" w:after="0"/>
        <w:contextualSpacing/>
        <w:rPr>
          <w:color w:themeColor="dark1" w:val="000000"/>
          <w:sz w:val="22"/>
          <w:szCs w:val="22"/>
        </w:rPr>
      </w:pPr>
      <w:r>
        <w:rPr>
          <w:color w:themeColor="dark1" w:val="000000"/>
          <w:sz w:val="22"/>
          <w:szCs w:val="22"/>
        </w:rPr>
        <w:tab/>
        <w:t xml:space="preserve">To establish </w:t>
      </w:r>
      <w:r>
        <w:rPr>
          <w:color w:themeColor="dark1" w:val="000000"/>
          <w:sz w:val="22"/>
          <w:szCs w:val="22"/>
          <w:shd w:fill="FFFFFF" w:val="clear"/>
        </w:rPr>
        <w:t>the GROWdb, over 100 teams were crowd-sourced to broadly sample 163 sites across United States rivers and develop ~3.8 terabases of metagenomic and metatranscriptomic sequencing data to go with extensive (up to 287) geochemical and geospatial measurements at each site (</w:t>
      </w:r>
      <w:r>
        <w:rPr>
          <w:b/>
          <w:color w:themeColor="dark1" w:val="000000"/>
          <w:sz w:val="22"/>
          <w:szCs w:val="22"/>
          <w:shd w:fill="FFFFFF" w:val="clear"/>
        </w:rPr>
        <w:t>Fig. 1A</w:t>
      </w:r>
      <w:r>
        <w:rPr>
          <w:bCs/>
          <w:color w:themeColor="dark1" w:val="000000"/>
          <w:sz w:val="22"/>
          <w:szCs w:val="22"/>
          <w:shd w:fill="FFFFFF" w:val="clear"/>
        </w:rPr>
        <w:t xml:space="preserve">, detailed per-sampling data available in </w:t>
      </w:r>
      <w:r>
        <w:rPr>
          <w:b/>
          <w:color w:themeColor="dark1" w:val="000000"/>
          <w:sz w:val="22"/>
          <w:szCs w:val="22"/>
          <w:shd w:fill="FFFFFF" w:val="clear"/>
        </w:rPr>
        <w:t xml:space="preserve">Fig. 1B </w:t>
      </w:r>
      <w:r>
        <w:rPr>
          <w:bCs/>
          <w:color w:themeColor="dark1" w:val="000000"/>
          <w:sz w:val="22"/>
          <w:szCs w:val="22"/>
          <w:shd w:fill="FFFFFF" w:val="clear"/>
        </w:rPr>
        <w:t>and</w:t>
      </w:r>
      <w:r>
        <w:rPr>
          <w:b/>
          <w:color w:themeColor="dark1" w:val="000000"/>
          <w:sz w:val="22"/>
          <w:szCs w:val="22"/>
          <w:shd w:fill="FFFFFF" w:val="clear"/>
        </w:rPr>
        <w:t xml:space="preserve"> Extended Data File 1</w:t>
      </w:r>
      <w:r>
        <w:rPr>
          <w:color w:themeColor="dark1" w:val="000000"/>
          <w:sz w:val="22"/>
          <w:szCs w:val="22"/>
          <w:shd w:fill="FFFFFF" w:val="clear"/>
        </w:rPr>
        <w:t>). Through this, w</w:t>
      </w:r>
      <w:r>
        <w:rPr>
          <w:color w:themeColor="dark1" w:val="000000"/>
          <w:sz w:val="22"/>
          <w:szCs w:val="22"/>
        </w:rPr>
        <w:t>e aimed to capture community-level, genome-resolved microbiome variations in taxonomy, function, and gene expression in the context of geographic and environmental gradients across the United States. The effort resulted in surface water sampling that covered 90% of United States watersheds (n=21 as determined by hydrologic unit 2) (</w:t>
      </w:r>
      <w:r>
        <w:rPr>
          <w:b/>
          <w:color w:themeColor="dark1" w:val="000000"/>
          <w:sz w:val="22"/>
          <w:szCs w:val="22"/>
        </w:rPr>
        <w:t>Fig. 1C</w:t>
      </w:r>
      <w:r>
        <w:rPr>
          <w:color w:themeColor="dark1" w:val="000000"/>
          <w:sz w:val="22"/>
          <w:szCs w:val="22"/>
        </w:rPr>
        <w:t>) and spanned diverse ecoregions, stream orders, and watershed sizes (</w:t>
      </w:r>
      <w:r>
        <w:rPr>
          <w:b/>
          <w:color w:themeColor="dark1" w:val="000000"/>
          <w:sz w:val="22"/>
          <w:szCs w:val="22"/>
        </w:rPr>
        <w:t>Extended Data Fig. 1</w:t>
      </w:r>
      <w:r>
        <w:rPr>
          <w:color w:themeColor="dark1" w:val="000000"/>
          <w:sz w:val="22"/>
          <w:szCs w:val="22"/>
        </w:rPr>
        <w:t xml:space="preserve">). </w:t>
      </w:r>
      <w:r>
        <w:rPr>
          <w:color w:themeColor="dark1" w:val="000000"/>
          <w:sz w:val="22"/>
          <w:szCs w:val="22"/>
          <w:shd w:fill="FFFFFF" w:val="clear"/>
        </w:rPr>
        <w:t xml:space="preserve">Collectively, </w:t>
      </w:r>
      <w:r>
        <w:rPr>
          <w:color w:themeColor="dark1" w:val="000000"/>
          <w:sz w:val="22"/>
          <w:szCs w:val="22"/>
        </w:rPr>
        <w:t>GROWdb</w:t>
      </w:r>
      <w:r>
        <w:rPr>
          <w:color w:themeColor="dark1" w:val="000000"/>
          <w:sz w:val="22"/>
          <w:szCs w:val="22"/>
          <w:shd w:fill="FFFFFF" w:val="clear"/>
        </w:rPr>
        <w:t xml:space="preserve"> integrates genomics, biogeochemistry, and a broad range of contextual environmental variables into a platform that enables a predictive framework of microbiomes and their biogeochemical contributions.</w:t>
      </w:r>
    </w:p>
    <w:p>
      <w:pPr>
        <w:pStyle w:val="Normal"/>
        <w:spacing w:lineRule="auto" w:line="480" w:before="0" w:after="0"/>
        <w:ind w:firstLine="720"/>
        <w:contextualSpacing/>
        <w:rPr>
          <w:color w:themeColor="dark1" w:val="000000"/>
          <w:sz w:val="22"/>
          <w:szCs w:val="22"/>
        </w:rPr>
      </w:pPr>
      <w:r>
        <w:rPr>
          <w:color w:themeColor="dark1" w:val="000000"/>
          <w:sz w:val="22"/>
          <w:szCs w:val="22"/>
        </w:rPr>
        <w:t xml:space="preserve">To ensure data accessibility we provide four access points for user engagement with GROWdb </w:t>
      </w:r>
      <w:r>
        <w:rPr>
          <w:color w:themeColor="dark1" w:val="000000"/>
          <w:sz w:val="22"/>
          <w:szCs w:val="22"/>
          <w:shd w:fill="FFFFFF" w:val="clear"/>
        </w:rPr>
        <w:t>(</w:t>
      </w:r>
      <w:r>
        <w:rPr>
          <w:b/>
          <w:color w:themeColor="dark1" w:val="000000"/>
          <w:sz w:val="22"/>
          <w:szCs w:val="22"/>
          <w:shd w:fill="FFFFFF" w:val="clear"/>
        </w:rPr>
        <w:t>Fig. 1A</w:t>
      </w:r>
      <w:r>
        <w:rPr>
          <w:color w:themeColor="dark1" w:val="000000"/>
          <w:sz w:val="22"/>
          <w:szCs w:val="22"/>
          <w:shd w:fill="FFFFFF" w:val="clear"/>
        </w:rPr>
        <w:t>)</w:t>
      </w:r>
      <w:r>
        <w:rPr>
          <w:color w:themeColor="dark1" w:val="000000"/>
          <w:sz w:val="22"/>
          <w:szCs w:val="22"/>
        </w:rPr>
        <w:t>. First, all reads and MAGs are publicly hosted on National Center for Biotechnology (NCBI), enabling transferability to resources that pull and incorporate this content (e.g., Genome Taxonomy Database</w:t>
      </w:r>
      <w:r>
        <w:fldChar w:fldCharType="begin"/>
      </w:r>
      <w:r>
        <w:rPr/>
        <w:instrText xml:space="preserve">ADDIN ZOTERO_ITEM CSL_CITATION {"citationID":"niL24XMK","properties":{"formattedCitation":"\\super 22\\nosupersub{}","plainCitation":"22","noteIndex":0},"citationItems":[{"id":1132,"uris":["http://zotero.org/users/7624876/items/UY84F2AI"],"itemData":{"id":1132,"type":"article-journal","abstract":"The Genome Taxonomy Database Toolkit (GTDB-Tk) provides objective taxonomic assignments for bacterial and archaeal genomes based on the GTDB. GTDB-Tk is computationally efficient and able to classify thousands of draft genomes in parallel. Here we demonstrate the accuracy of the GTDB-Tk taxonomic assignments by evaluating its performance on a phylogenetically diverse set of 10 156 bacterial and archaeal metagenome-assembled genomes.GTDB-Tk is implemented in Python and licenced under the GNU General Public Licence v3.0. Source code and documentation are available at: https://github.com/ecogenomics/gtdbtk.Supplementary data are available at Bioinformatics online.","container-title":"Bioinformatics","DOI":"10.1093/bioinformatics/btz848","ISSN":"1367-4803","issue":"6","journalAbbreviation":"Bioinformatics","page":"1925-1927","source":"Silverchair","title":"GTDB-Tk: a toolkit to classify genomes with the Genome Taxonomy Database","title-short":"GTDB-Tk","volume":"36","author":[{"family":"Chaumeil","given":"Pierre-Alain"},{"family":"Mussig","given":"Aaron J"},{"family":"Hugenholtz","given":"Philip"},{"family":"Parks","given":"Donovan H"}],"issued":{"date-parts":[["2020",3,1]]}}}],"schema":"https://github.com/citation-style-language/schema/raw/master/csl-citation.json"}</w:instrText>
      </w:r>
      <w:r>
        <w:rPr/>
      </w:r>
      <w:r>
        <w:rPr/>
        <w:fldChar w:fldCharType="separate"/>
      </w:r>
      <w:r>
        <w:rPr/>
      </w:r>
      <w:r>
        <w:rPr>
          <w:color w:themeColor="dark1" w:val="000000"/>
          <w:sz w:val="22"/>
          <w:vertAlign w:val="superscript"/>
        </w:rPr>
        <w:t>22</w:t>
      </w:r>
      <w:r>
        <w:rPr/>
      </w:r>
      <w:r>
        <w:rPr/>
        <w:fldChar w:fldCharType="end"/>
      </w:r>
      <w:r>
        <w:rPr>
          <w:color w:themeColor="dark1" w:val="000000"/>
          <w:sz w:val="22"/>
          <w:szCs w:val="22"/>
        </w:rPr>
        <w:t>). Datasets underlying GROWdb are freely available and searchable through the National Microbiome Data Collaborative (NMDC)</w:t>
      </w:r>
      <w:r>
        <w:fldChar w:fldCharType="begin"/>
      </w:r>
      <w:r>
        <w:rPr/>
        <w:instrText xml:space="preserve">ADDIN ZOTERO_ITEM CSL_CITATION {"citationID":"i2VjduZI","properties":{"formattedCitation":"\\super 23\\nosupersub{}","plainCitation":"23","noteIndex":0},"citationItems":[{"id":1214,"uris":["http://zotero.org/users/7624876/items/IVF5JQFH"],"itemData":{"id":1214,"type":"article-journal","abstract":"To harness the potential of microbiome science across the broad range of relevant disciplines, new approaches to data infrastructure and transdisciplinary collaboration are necessary. The National Microbiome Data Collaborative (NMDC) is a new initiative to support microbiome data exploration and discovery through a collaborative, integrative data science ecosystem.","container-title":"Nature Reviews Microbiology","DOI":"10.1038/s41579-020-0377-0","ISSN":"1740-1534","issue":"6","journalAbbreviation":"Nat Rev Microbiol","language":"en","license":"2020 Springer Nature Limited","note":"number: 6\npublisher: Nature Publishing Group","page":"313-314","source":"www.nature.com","title":"The National Microbiome Data Collaborative: enabling microbiome science","title-short":"The National Microbiome Data Collaborative","volume":"18","author":[{"family":"Wood-Charlson","given":"Elisha M."},{"family":"Anubhav","given":""},{"family":"Auberry","given":"Deanna"},{"family":"Blanco","given":"Hannah"},{"family":"Borkum","given":"Mark I."},{"family":"Corilo","given":"Yuri E."},{"family":"Davenport","given":"Karen W."},{"family":"Deshpande","given":"Shweta"},{"family":"Devarakonda","given":"Ranjeet"},{"family":"Drake","given":"Meghan"},{"family":"Duncan","given":"William D."},{"family":"Flynn","given":"Mark C."},{"family":"Hays","given":"David"},{"family":"Hu","given":"Bin"},{"family":"Huntemann","given":"Marcel"},{"family":"Li","given":"Po-E."},{"family":"Lipton","given":"Mary"},{"family":"Lo","given":"Chien-Chi"},{"family":"Millard","given":"David"},{"family":"Miller","given":"Kayd"},{"family":"Piehowski","given":"Paul D."},{"family":"Purvine","given":"Samuel"},{"family":"Reddy","given":"T. B. K."},{"family":"Shakya","given":"Migun"},{"family":"Sundaramurthi","given":"Jagadish Chandrabose"},{"family":"Vangay","given":"Pajau"},{"family":"Wei","given":"Yaxing"},{"family":"Wilson","given":"Bruce E."},{"family":"Canon","given":"Shane"},{"family":"Chain","given":"Patrick S. G."},{"family":"Fagnan","given":"Kjiersten"},{"family":"Martin","given":"Stanton"},{"family":"McCue","given":"Lee Ann"},{"family":"Mungall","given":"Christopher J."},{"family":"Mouncey","given":"Nigel J."},{"family":"Maxon","given":"Mary E."},{"family":"Eloe-Fadrosh","given":"Emiley A."}],"issued":{"date-parts":[["2020",6]]}}}],"schema":"https://github.com/citation-style-language/schema/raw/master/csl-citation.json"}</w:instrText>
      </w:r>
      <w:r>
        <w:rPr/>
      </w:r>
      <w:r>
        <w:rPr/>
        <w:fldChar w:fldCharType="separate"/>
      </w:r>
      <w:r>
        <w:rPr/>
      </w:r>
      <w:r>
        <w:rPr>
          <w:color w:themeColor="dark1" w:val="000000"/>
          <w:sz w:val="22"/>
          <w:vertAlign w:val="superscript"/>
        </w:rPr>
        <w:t>23</w:t>
      </w:r>
      <w:r>
        <w:rPr/>
      </w:r>
      <w:r>
        <w:rPr/>
        <w:fldChar w:fldCharType="end"/>
      </w:r>
      <w:r>
        <w:rPr>
          <w:color w:themeColor="dark1" w:val="000000"/>
          <w:sz w:val="22"/>
          <w:szCs w:val="22"/>
        </w:rPr>
        <w:t xml:space="preserve"> data portal, linking to other data types (e.g., metabolome</w:t>
      </w:r>
      <w:r>
        <w:fldChar w:fldCharType="begin"/>
      </w:r>
      <w:r>
        <w:rPr/>
        <w:instrText xml:space="preserve">ADDIN ZOTERO_ITEM CSL_CITATION {"citationID":"CLQIMIqv","properties":{"formattedCitation":"\\super 24\\nosupersub{}","plainCitation":"24","noteIndex":0},"citationItems":[{"id":265,"uris":["http://zotero.org/groups/2839867/items/35ND8UVT"],"itemData":{"id":265,"type":"article-journal","archive":"ESS_DIVE","DOI":"10.15485/1603775","title":"WHONDRS Consortium T (2020): WHONDRS Summer 2019 Sampling Campaign: Global River Corridor Surface Water FTICR-MS, NPOC, and Stable Isotopes.","author":[{"family":"Toyoda, J, Goldman, A.E., Chu, R.K., Danczak, R.E., Daly, R.A., Garayburu-Caruso, V.A., Graham, E.B., Lin, X. Moran, J.J., Ren, H., Renteria, L. Resch, C.T., Tfaily, M., Tolic N., Torgeson, J.M., Wells J., Wrighton, K.C., Stegen, J.C.","given":""}],"issued":{"date-parts":[["2020"]]}}}],"schema":"https://github.com/citation-style-language/schema/raw/master/csl-citation.json"}</w:instrText>
      </w:r>
      <w:r>
        <w:rPr/>
      </w:r>
      <w:r>
        <w:rPr/>
        <w:fldChar w:fldCharType="separate"/>
      </w:r>
      <w:r>
        <w:rPr/>
      </w:r>
      <w:r>
        <w:rPr>
          <w:color w:themeColor="dark1" w:val="000000"/>
          <w:sz w:val="22"/>
          <w:vertAlign w:val="superscript"/>
        </w:rPr>
        <w:t>24</w:t>
      </w:r>
      <w:r>
        <w:rPr/>
      </w:r>
      <w:r>
        <w:rPr/>
        <w:fldChar w:fldCharType="end"/>
      </w:r>
      <w:r>
        <w:rPr>
          <w:color w:themeColor="dark1" w:val="000000"/>
          <w:sz w:val="22"/>
          <w:szCs w:val="22"/>
        </w:rPr>
        <w:t>) to allow for broader synthesis where available. GROWdb MAGs are available as an annotated genomic collection in the freely accessible KBase</w:t>
      </w:r>
      <w:r>
        <w:fldChar w:fldCharType="begin"/>
      </w:r>
      <w:r>
        <w:rPr/>
        <w:instrText xml:space="preserve">ADDIN ZOTERO_ITEM CSL_CITATION {"citationID":"jYxSeclS","properties":{"formattedCitation":"\\super 3\\nosupersub{}","plainCitation":"3","noteIndex":0},"citationItems":[{"id":814,"uris":["http://zotero.org/groups/4622620/items/ZEMFB4QT"],"itemData":{"id":814,"type":"article-journal","container-title":"Nature Biotechnology","DOI":"10.1038/nbt.4163","ISSN":"1546-1696","issue":"7","journalAbbreviation":"Nat Biotechnol","language":"eng","note":"PMID: 29979655\nPMCID: PMC6870991","page":"566-569","source":"PubMed","title":"KBase: The United States Department of Energy Systems Biology Knowledgebase","title-short":"KBase","volume":"36","author":[{"family":"Arkin","given":"Adam P."},{"family":"Cottingham","given":"Robert W."},{"family":"Henry","given":"Christopher S."},{"family":"Harris","given":"Nomi L."},{"family":"Stevens","given":"Rick L."},{"family":"Maslov","given":"Sergei"},{"family":"Dehal","given":"Paramvir"},{"family":"Ware","given":"Doreen"},{"family":"Perez","given":"Fernando"},{"family":"Canon","given":"Shane"},{"family":"Sneddon","given":"Michael W."},{"family":"Henderson","given":"Matthew L."},{"family":"Riehl","given":"William J."},{"family":"Murphy-Olson","given":"Dan"},{"family":"Chan","given":"Stephen Y."},{"family":"Kamimura","given":"Roy T."},{"family":"Kumari","given":"Sunita"},{"family":"Drake","given":"Meghan M."},{"family":"Brettin","given":"Thomas S."},{"family":"Glass","given":"Elizabeth M."},{"family":"Chivian","given":"Dylan"},{"family":"Gunter","given":"Dan"},{"family":"Weston","given":"David J."},{"family":"Allen","given":"Benjamin H."},{"family":"Baumohl","given":"Jason"},{"family":"Best","given":"Aaron A."},{"family":"Bowen","given":"Ben"},{"family":"Brenner","given":"Steven E."},{"family":"Bun","given":"Christopher C."},{"family":"Chandonia","given":"John-Marc"},{"family":"Chia","given":"Jer-Ming"},{"family":"Colasanti","given":"Ric"},{"family":"Conrad","given":"Neal"},{"family":"Davis","given":"James J."},{"family":"Davison","given":"Brian H."},{"family":"DeJongh","given":"Matthew"},{"family":"Devoid","given":"Scott"},{"family":"Dietrich","given":"Emily"},{"family":"Dubchak","given":"Inna"},{"family":"Edirisinghe","given":"Janaka N."},{"family":"Fang","given":"Gang"},{"family":"Faria","given":"José P."},{"family":"Frybarger","given":"Paul M."},{"family":"Gerlach","given":"Wolfgang"},{"family":"Gerstein","given":"Mark"},{"family":"Greiner","given":"Annette"},{"family":"Gurtowski","given":"James"},{"family":"Haun","given":"Holly L."},{"family":"He","given":"Fei"},{"family":"Jain","given":"Rashmi"},{"family":"Joachimiak","given":"Marcin P."},{"family":"Keegan","given":"Kevin P."},{"family":"Kondo","given":"Shinnosuke"},{"family":"Kumar","given":"Vivek"},{"family":"Land","given":"Miriam L."},{"family":"Meyer","given":"Folker"},{"family":"Mills","given":"Marissa"},{"family":"Novichkov","given":"Pavel S."},{"family":"Oh","given":"Taeyun"},{"family":"Olsen","given":"Gary J."},{"family":"Olson","given":"Robert"},{"family":"Parrello","given":"Bruce"},{"family":"Pasternak","given":"Shiran"},{"family":"Pearson","given":"Erik"},{"family":"Poon","given":"Sarah S."},{"family":"Price","given":"Gavin A."},{"family":"Ramakrishnan","given":"Srividya"},{"family":"Ranjan","given":"Priya"},{"family":"Ronald","given":"Pamela C."},{"family":"Schatz","given":"Michael C."},{"family":"Seaver","given":"Samuel M. D."},{"family":"Shukla","given":"Maulik"},{"family":"Sutormin","given":"Roman A."},{"family":"Syed","given":"Mustafa H."},{"family":"Thomason","given":"James"},{"family":"Tintle","given":"Nathan L."},{"family":"Wang","given":"Daifeng"},{"family":"Xia","given":"Fangfang"},{"family":"Yoo","given":"Hyunseung"},{"family":"Yoo","given":"Shinjae"},{"family":"Yu","given":"Dantong"}],"issued":{"date-parts":[["2018",7,6]]}}}],"schema":"https://github.com/citation-style-language/schema/raw/master/csl-citation.json"}</w:instrText>
      </w:r>
      <w:r>
        <w:rPr/>
      </w:r>
      <w:r>
        <w:rPr/>
        <w:fldChar w:fldCharType="separate"/>
      </w:r>
      <w:r>
        <w:rPr/>
      </w:r>
      <w:r>
        <w:rPr>
          <w:color w:themeColor="dark1" w:val="000000"/>
          <w:sz w:val="22"/>
          <w:vertAlign w:val="superscript"/>
        </w:rPr>
        <w:t>3</w:t>
      </w:r>
      <w:r>
        <w:rPr/>
      </w:r>
      <w:r>
        <w:rPr/>
        <w:fldChar w:fldCharType="end"/>
      </w:r>
      <w:r>
        <w:rPr>
          <w:color w:themeColor="dark1" w:val="000000"/>
          <w:sz w:val="22"/>
          <w:szCs w:val="22"/>
        </w:rPr>
        <w:t xml:space="preserve"> cyberinfrastructure. Here users can access sample information, gene- and MAG-level annotations, profile functional summaries, and genome scale models in a point and click interface. Lastly, to aid in data exploration we distilled the taxonomic and functional insights from GROWdb in a web accessible format, called GROWdb Explorer, allowing the rapid profiling of taxonomic and functional distributions across the data set.  GROWdb version 1 can be accessed across platforms (</w:t>
      </w:r>
      <w:r>
        <w:rPr>
          <w:b/>
          <w:bCs/>
          <w:color w:themeColor="dark1" w:val="000000"/>
          <w:sz w:val="22"/>
          <w:szCs w:val="22"/>
        </w:rPr>
        <w:t>Fig. 1A,</w:t>
      </w:r>
      <w:r>
        <w:rPr>
          <w:color w:themeColor="dark1" w:val="000000"/>
          <w:sz w:val="22"/>
          <w:szCs w:val="22"/>
        </w:rPr>
        <w:t xml:space="preserve"> QR</w:t>
      </w:r>
      <w:r>
        <w:rPr>
          <w:b/>
          <w:bCs/>
          <w:color w:themeColor="dark1" w:val="000000"/>
          <w:sz w:val="22"/>
          <w:szCs w:val="22"/>
        </w:rPr>
        <w:t xml:space="preserve"> </w:t>
      </w:r>
      <w:r>
        <w:rPr>
          <w:color w:themeColor="dark1" w:val="000000"/>
          <w:sz w:val="22"/>
          <w:szCs w:val="22"/>
        </w:rPr>
        <w:t xml:space="preserve">codes), making this microbiome content available in an expanding repository to incorporate and unify global river multi-omic data for the future. </w:t>
      </w:r>
    </w:p>
    <w:p>
      <w:pPr>
        <w:pStyle w:val="Normal"/>
        <w:spacing w:lineRule="auto" w:line="480" w:before="0" w:after="0"/>
        <w:contextualSpacing/>
        <w:rPr>
          <w:b/>
          <w:color w:themeColor="dark1" w:val="000000"/>
          <w:sz w:val="22"/>
          <w:szCs w:val="22"/>
        </w:rPr>
      </w:pPr>
      <w:r>
        <w:rPr>
          <w:b/>
          <w:color w:themeColor="dark1" w:val="000000"/>
          <w:sz w:val="22"/>
          <w:szCs w:val="22"/>
        </w:rPr>
      </w:r>
    </w:p>
    <w:p>
      <w:pPr>
        <w:pStyle w:val="Normal"/>
        <w:spacing w:lineRule="auto" w:line="480" w:before="0" w:after="0"/>
        <w:contextualSpacing/>
        <w:rPr>
          <w:i/>
          <w:i/>
          <w:color w:themeColor="dark1" w:val="000000"/>
          <w:sz w:val="22"/>
          <w:szCs w:val="22"/>
        </w:rPr>
      </w:pPr>
      <w:r>
        <w:rPr>
          <w:i/>
          <w:color w:themeColor="dark1" w:val="000000"/>
          <w:sz w:val="22"/>
          <w:szCs w:val="22"/>
        </w:rPr>
        <w:t>Over 2,000 unique microbial genomes recovered from United States surface waters</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To uncover the key microbial players and functions in surface water river microbiomes, we constructed a genome database composed of metagenome-assembled genomes (MAGs). Our sequencing represents on average of 3-fold more sequencing per sample compared to published riverine metagenome studies</w:t>
      </w:r>
      <w:r>
        <w:fldChar w:fldCharType="begin"/>
      </w:r>
      <w:r>
        <w:rPr/>
        <w:instrText xml:space="preserve">ADDIN ZOTERO_ITEM CSL_CITATION {"citationID":"0eCGEZp0","properties":{"formattedCitation":"\\super 25\\nosupersub{}","plainCitation":"25","noteIndex":0},"citationItems":[{"id":1357,"uris":["http://zotero.org/users/7624876/items/R68XLBD4"],"itemData":{"id":1357,"type":"article-journal","abstract":"The Sequence Read Archive (SRA, https://www.ncbi.nlm.nih.gov/sra/) stores raw sequencing data and alignment information to enhance reproducibility and facilitate new discoveries through data analysis. Here we note changes in storage designed to increase access and highlight analyses that augment metadata with taxonomic insight to help users select data. In addition, we present three unanticipated applications of taxonomic analysis.","container-title":"Nucleic Acids Research","DOI":"10.1093/nar/gkab1053","ISSN":"0305-1048","issue":"D1","journalAbbreviation":"Nucleic Acids Research","page":"D387-D390","source":"Silverchair","title":"The Sequence Read Archive: a decade more of explosive growth","title-short":"The Sequence Read Archive","volume":"50","author":[{"family":"Katz","given":"Kenneth"},{"family":"Shutov","given":"Oleg"},{"family":"Lapoint","given":"Richard"},{"family":"Kimelman","given":"Michael"},{"family":"Brister","given":"J Rodney"},{"family":"O’Sullivan","given":"Christopher"}],"issued":{"date-parts":[["2022",1,7]]}}}],"schema":"https://github.com/citation-style-language/schema/raw/master/csl-citation.json"}</w:instrText>
      </w:r>
      <w:r>
        <w:rPr/>
      </w:r>
      <w:r>
        <w:rPr/>
        <w:fldChar w:fldCharType="separate"/>
      </w:r>
      <w:r>
        <w:rPr/>
      </w:r>
      <w:r>
        <w:rPr>
          <w:color w:themeColor="dark1" w:val="000000"/>
          <w:sz w:val="22"/>
          <w:vertAlign w:val="superscript"/>
        </w:rPr>
        <w:t>25</w:t>
      </w:r>
      <w:r>
        <w:rPr/>
      </w:r>
      <w:r>
        <w:rPr/>
        <w:fldChar w:fldCharType="end"/>
      </w:r>
      <w:r>
        <w:rPr>
          <w:color w:themeColor="dark1" w:val="000000"/>
          <w:sz w:val="22"/>
          <w:szCs w:val="22"/>
          <w:shd w:fill="FFFFFF" w:val="clear"/>
        </w:rPr>
        <w:t>, thereby increasing the sensitivity for detecting the breadth of microbial functions encoded in these systems (</w:t>
      </w:r>
      <w:r>
        <w:rPr>
          <w:b/>
          <w:color w:themeColor="dark1" w:val="000000"/>
          <w:sz w:val="22"/>
          <w:szCs w:val="22"/>
          <w:shd w:fill="FFFFFF" w:val="clear"/>
        </w:rPr>
        <w:t>Extended Data Fig. 2</w:t>
      </w:r>
      <w:r>
        <w:rPr>
          <w:color w:themeColor="dark1" w:val="000000"/>
          <w:sz w:val="22"/>
          <w:szCs w:val="22"/>
          <w:shd w:fill="FFFFFF" w:val="clear"/>
        </w:rPr>
        <w:t>). From this sequencing, we assembled and reconstructed 3,825 medium and high-quality MAGs, which were dereplicated into 2,093 unique MAGs at 99% identity (</w:t>
      </w:r>
      <w:r>
        <w:rPr>
          <w:b/>
          <w:color w:themeColor="dark1" w:val="000000"/>
          <w:sz w:val="22"/>
          <w:szCs w:val="22"/>
          <w:shd w:fill="FFFFFF" w:val="clear"/>
        </w:rPr>
        <w:t>Fig. </w:t>
      </w:r>
      <w:r>
        <w:rPr>
          <w:b/>
          <w:color w:themeColor="dark1" w:val="000000"/>
          <w:sz w:val="22"/>
          <w:szCs w:val="22"/>
        </w:rPr>
        <w:t>2</w:t>
      </w:r>
      <w:r>
        <w:rPr>
          <w:b/>
          <w:color w:themeColor="dark1" w:val="000000"/>
          <w:sz w:val="22"/>
          <w:szCs w:val="22"/>
          <w:shd w:fill="FFFFFF" w:val="clear"/>
        </w:rPr>
        <w:t>, Extended Data </w:t>
      </w:r>
      <w:r>
        <w:rPr>
          <w:b/>
          <w:color w:themeColor="dark1" w:val="000000"/>
          <w:sz w:val="22"/>
          <w:szCs w:val="22"/>
        </w:rPr>
        <w:t>File 2</w:t>
      </w:r>
      <w:r>
        <w:rPr>
          <w:color w:themeColor="dark1" w:val="000000"/>
          <w:sz w:val="22"/>
          <w:szCs w:val="22"/>
          <w:shd w:fill="FFFFFF" w:val="clear"/>
        </w:rPr>
        <w:t>). Based on read mapping, the majority (mean=52%) of metagenomic reads mapped back to this surface water derived MAG database, signifying that the underlying sequencing reads were well represented by the genomic database.</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The dereplicated MAG database (</w:t>
      </w:r>
      <w:r>
        <w:rPr>
          <w:i/>
          <w:color w:themeColor="dark1" w:val="000000"/>
          <w:sz w:val="22"/>
          <w:szCs w:val="22"/>
          <w:shd w:fill="FFFFFF" w:val="clear"/>
        </w:rPr>
        <w:t>n</w:t>
      </w:r>
      <w:r>
        <w:rPr>
          <w:color w:themeColor="dark1" w:val="000000"/>
          <w:sz w:val="22"/>
          <w:szCs w:val="22"/>
          <w:shd w:fill="FFFFFF" w:val="clear"/>
        </w:rPr>
        <w:t> = 2,093) contained genomes from 27 phyla, many of which represent the most abundant and cosmopolitan lineages in rivers</w:t>
      </w:r>
      <w:r>
        <w:fldChar w:fldCharType="begin"/>
      </w:r>
      <w:r>
        <w:rPr/>
        <w:instrText xml:space="preserve">ADDIN ZOTERO_ITEM CSL_CITATION {"citationID":"hg516mBl","properties":{"formattedCitation":"\\super 18,26\\uc0\\u8211{}28\\nosupersub{}","plainCitation":"18,26–28","noteIndex":0},"citationItems":[{"id":49,"uris":["http://zotero.org/users/7624876/items/GC22NYS8"],"itemData":{"id":49,"type":"article-journal","abstract":"Lotic ecosystems such as rivers and streams are unique in that they represent a continuum of both space and time during the transition from headwaters to the river mouth. As microbes have very different controls over their ecology, distribution and dispersion compared with macrobiota, we wished to explore biogeographical patterns within a river catchment and uncover the major drivers structuring bacterioplankton communities. Water samples collected across the River Thames Basin, UK, covering the transition from headwater tributaries to the lower reaches of the main river channel were characterised using 16S rRNA gene pyrosequencing. This approach revealed an ecological succession in the bacterial community composition along the river continuum, moving from a community dominated by Bacteroidetes in the headwaters to Actinobacteria-dominated downstream. Location of the sampling point in the river network (measured as the cumulative water channel distance upstream) was found to be the most predictive spatial feature; inferring that ecological processes pertaining to temporal community succession are of prime importance in driving the assemblages of riverine bacterioplankton communities. A decrease in bacterial activity rates and an increase in the abundance of low nucleic acid bacteria relative to high nucleic acid bacteria were found to correspond with these downstream changes in community structure, suggesting corresponding functional changes. Our findings show that bacterial communities across the Thames basin exhibit an ecological succession along the river continuum, and that this is primarily driven by water residence time rather than the physico-chemical status of the river.","container-title":"The ISME Journal","DOI":"10.1038/ismej.2014.166","ISSN":"1751-7370","issue":"2","journalAbbreviation":"ISME J","language":"en","license":"2015 The Author(s)","note":"number: 2\npublisher: Nature Publishing Group","page":"516-526","source":"www.nature.com","title":"Catchment-scale biogeography of riverine bacterioplankton","volume":"9","author":[{"family":"Read","given":"Daniel S."},{"family":"Gweon","given":"Hyun S."},{"family":"Bowes","given":"Michael J."},{"family":"Newbold","given":"Lindsay K."},{"family":"Field","given":"Dawn"},{"family":"Bailey","given":"Mark J."},{"family":"Griffiths","given":"Robert I."}],"issued":{"date-parts":[["2015",2]]}}},{"id":39,"uris":["http://zotero.org/users/7624876/items/SKT5D7G2"],"itemData":{"id":39,"type":"article-journal","abstract":"The bacterioplankton diversity in large rivers has thus far been under‐sampled despite the importance of streams and rivers as components of continental landscapes. Here, we present a comprehensive dataset detailing the bacterioplankton diversity along the midstream of the Danube River and its tributaries. Using 16S rRNA‐gene amplicon sequencing, our analysis revealed that bacterial richness and evenness gradually declined downriver in both the free‐living and particle‐associated bacterial communities. These shifts were also supported by beta diversity analysis, where the effects of tributaries were negligible in regards to the overall variation. In addition, the river was largely dominated by bacteria that are commonly observed in freshwaters. Dominated by the acI lineage, the freshwater SAR11 (LD12) and the P\nolynucleobacter group, typical freshwater taxa increased in proportion downriver and were accompanied by a decrease in soil and groundwater‐affiliated bacteria. Based on views of the meta‐community and River Continuum Concept, we interpret the observed taxonomic patterns and accompanying changes in alpha and beta diversity with the intention of laying the foundation for a unified concept for river bacterioplankton diversity.","container-title":"Environmental Microbiology","DOI":"10.1111/1462-2920.12886","ISSN":"1462-2912","issue":"12","journalAbbreviation":"Environ Microbiol","note":"PMID: 25922985\nPMCID: PMC4918796","page":"4994-5007","source":"PubMed Central","title":"Bacterial diversity along a 2600 km river continuum","volume":"17","author":[{"family":"Savio","given":"Domenico"},{"family":"Sinclair","given":"Lucas"},{"family":"Ijaz","given":"Umer Z."},{"family":"Parajka","given":"Juraj"},{"family":"Reischer","given":"Georg H."},{"family":"Stadler","given":"Philipp"},{"family":"Blaschke","given":"Alfred P."},{"family":"Blöschl","given":"Günter"},{"family":"Mach","given":"Robert L."},{"family":"Kirschner","given":"Alexander K. T."},{"family":"Farnleitner","given":"Andreas H."},{"family":"Eiler","given":"Alexander"}],"issued":{"date-parts":[["2015",12]]}}},{"id":1167,"uris":["http://zotero.org/users/7624876/items/75CYFMR4"],"itemData":{"id":1167,"type":"article-journal","abstract":"Maintaining the quality and quantity of water resources in light of complex changes in climate, human land use, and ecosystem composition requires detailed understanding of ecohydrologic function within catchments, yet monitoring relevant upstream characteristics can be challenging. In this study, we investigate how variability in riverine microbial communities can be used to monitor the climate, geomorphology, land-cover, and human development of watersheds. We collected streamwater DNA fragments and used 16S rRNA sequencing to profile microbiomes from headwaters to outlets of the Willamette and Deschutes basins, two large watersheds prototypical of the U.S. Pacific Northwest region. In the temperate, north-south oriented Willamette basin, microbial community composition correlated most strongly with geomorphic characteristics (mean Mantel test statistic r = 0.19). Percentage of forest and shrublands (r = 0.34) and latitude (r = 0.41) were among the strongest correlates with microbial community composition. In the arid Deschutes basin, however, climatic characteristics were the most strongly correlated to microbial community composition (e.g., r = 0.11). In headwater sub-catchments of both watersheds, microbial community assemblages correlated with catchment-scale climate, geomorphology, and land-cover (r = 0.46, 0.38, and 0.28, respectively), but these relationships were weaker downstream. Development-related characteristics were not correlated with microbial community composition in either watershed or in small or large sub-catchments. Our results build on previous work relating streamwater microbiomes to hydrologic regime and demonstrate that microbial DNA in headwater streams additionally reflects the structural configuration of landscapes as well as other natural and anthropogenic processes upstream. Our results offer an encouraging indication that streamwater microbiomes not only carry information about microbial ecology, but also can be useful tools for monitoring multiple upstream watershed characteristics.","container-title":"Frontiers in Water","ISSN":"2624-9375","source":"Frontiers","title":"River Microbiome Composition Reflects Macroscale Climatic and Geomorphic Differences in Headwater Streams","URL":"https://www.frontiersin.org/articles/10.3389/frwa.2020.574728","volume":"2","author":[{"family":"URycki","given":"Dawn R."},{"family":"Good","given":"Stephen P."},{"family":"Crump","given":"Byron C."},{"family":"Chadwick","given":"Jessica"},{"family":"Jones","given":"Gerrad D."}],"accessed":{"date-parts":[["2023",6,26]]},"issued":{"date-parts":[["2020"]]}}},{"id":1236,"uris":["http://zotero.org/users/7624876/items/7J8SKQAV"],"itemData":{"id":1236,"type":"article-journal","abstract":"We examined the downriver patterns of variation in taxonomic diversity of the Mississippi River bacterioplankton microbiome along 1,300 river kilometers, or approximately one third the total length of the river. The study section included portions of the Upper, Middle, and Lower Mississippi River, confluences with five tributaries draining distinct sub-basins, river cities, and extended stretches without major inputs to the Mississippi. The composition and proportional abundance of dominant bacterial phyla was distinct for free-living and particle-associated cells, and constant along the entire reach, except for a substantial but transient disturbance near the city of Memphis, Tennessee. At a finer scale of taxonomic resolution (operational taxonomic units, OTUs), however, there were notable patterns in downriver variation in bacterial community alpha diversity (richness within a site) and beta diversity (variation in composition among sites). There was a strong and steady increase downriver in alpha diversity of OTUs on suspended particles, suggesting an increase in particle niche heterogeneity, and/or particle colonization. Relatively large shifts in beta diversity of free-living and particle-associated communities occurred following major tributary confluences and transiently at Memphis, while in long stretches between these points diversity typically varied more gradually. We conclude that the Mississippi River possesses a bacterioplankton microbiome distinct in diversity from other large river microbiomes in the Mississippi River Basin, that at major river confluences or urban point sources its OTU diversity may shift abruptly and substantially, presumably by immigration of distinct external microbiomes, but that where environmental conditions are more stable along the downriver gradient, microbiome diversity tends to vary gradually, presumably by a process of successional change in community composition.","container-title":"PLOS ONE","DOI":"10.1371/journal.pone.0174890","ISSN":"1932-6203","issue":"3","journalAbbreviation":"PLOS ONE","language":"en","note":"publisher: Public Library of Science","page":"e0174890","source":"PLoS Journals","title":"Patterns of variation in diversity of the Mississippi river microbiome over 1,300 kilometers","volume":"12","author":[{"family":"Payne","given":"Jason T."},{"family":"Millar","given":"Justin J."},{"family":"Jackson","given":"Colin R."},{"family":"Ochs","given":"Clifford A."}],"issued":{"date-parts":[["2017",3,28]]}}}],"schema":"https://github.com/citation-style-language/schema/raw/master/csl-citation.json"}</w:instrText>
      </w:r>
      <w:r>
        <w:rPr/>
      </w:r>
      <w:r>
        <w:rPr/>
        <w:fldChar w:fldCharType="separate"/>
      </w:r>
      <w:r>
        <w:rPr/>
      </w:r>
      <w:r>
        <w:rPr>
          <w:color w:themeColor="dark1" w:val="000000"/>
          <w:sz w:val="22"/>
          <w:vertAlign w:val="superscript"/>
        </w:rPr>
        <w:t>18,26–28</w:t>
      </w:r>
      <w:r>
        <w:rPr/>
      </w:r>
      <w:r>
        <w:rPr/>
        <w:fldChar w:fldCharType="end"/>
      </w:r>
      <w:r>
        <w:rPr>
          <w:color w:themeColor="dark1" w:val="000000"/>
          <w:sz w:val="22"/>
          <w:szCs w:val="22"/>
          <w:shd w:fill="FFFFFF" w:val="clear"/>
        </w:rPr>
        <w:t>. Beyond providing new genomic resources for these ecologically “known” taxa, the GROWdb MAGs provide new genomic resources for many less well-known taxa. A subset of our genomes represented newly sampled lineages, including 10 families and 128 genera across 16 phyla (</w:t>
      </w:r>
      <w:r>
        <w:rPr>
          <w:b/>
          <w:color w:themeColor="dark1" w:val="000000"/>
          <w:sz w:val="22"/>
          <w:szCs w:val="22"/>
          <w:shd w:fill="FFFFFF" w:val="clear"/>
        </w:rPr>
        <w:t>Extended Data Fig. 2</w:t>
      </w:r>
      <w:r>
        <w:rPr>
          <w:color w:themeColor="dark1" w:val="000000"/>
          <w:sz w:val="22"/>
          <w:szCs w:val="22"/>
          <w:shd w:fill="FFFFFF" w:val="clear"/>
        </w:rPr>
        <w:t>). Additionally, a large proportion of MAGs belonged to lineages defined only by alphanumeric names (e.g., Uncultured Bacterial and Archaeal genomes, UBA</w:t>
      </w:r>
      <w:r>
        <w:fldChar w:fldCharType="begin"/>
      </w:r>
      <w:r>
        <w:rPr/>
        <w:instrText xml:space="preserve">ADDIN ZOTERO_ITEM CSL_CITATION {"citationID":"5jWT3BFi","properties":{"formattedCitation":"\\super 29\\nosupersub{}","plainCitation":"29","noteIndex":0},"citationItems":[{"id":1097,"uris":["http://zotero.org/users/7624876/items/RMDDDLSE"],"itemData":{"id":1097,"type":"article-journal","abstract":"Challenges in cultivating microorganisms have limited the phylogenetic diversity of currently available microbial genomes. This is being addressed by advances in sequencing throughput and computational techniques that allow for the cultivation-independent recovery of genomes from metagenomes. Here, we report the reconstruction of 7,903 bacterial and archaeal genomes from &gt;1,500 public metagenomes. All genomes are estimated to be ≥50% complete and nearly half are ≥90% complete with ≤5% contamination. These genomes increase the phylogenetic diversity of bacterial and archaeal genome trees by &gt;30% and provide the first representatives of 17 bacterial and three archaeal candidate phyla. We also recovered 245 genomes from the Patescibacteria superphylum (also known as the Candidate Phyla Radiation) and find that the relative diversity of this group varies substantially with different protein marker sets. The scale and quality of this data set demonstrate that recovering genomes from metagenomes provides an expedient path forward to exploring microbial dark matter.","container-title":"Nature Microbiology","DOI":"10.1038/s41564-017-0012-7","ISSN":"2058-5276","issue":"11","journalAbbreviation":"Nat Microbiol","language":"en","license":"2017 The Author(s)","note":"number: 11\npublisher: Nature Publishing Group","page":"1533-1542","source":"www.nature.com","title":"Recovery of nearly 8,000 metagenome-assembled genomes substantially expands the tree of life","volume":"2","author":[{"family":"Parks","given":"Donovan H."},{"family":"Rinke","given":"Christian"},{"family":"Chuvochina","given":"Maria"},{"family":"Chaumeil","given":"Pierre-Alain"},{"family":"Woodcroft","given":"Ben J."},{"family":"Evans","given":"Paul N."},{"family":"Hugenholtz","given":"Philip"},{"family":"Tyson","given":"Gene W."}],"issued":{"date-parts":[["2017",11]]}}}],"schema":"https://github.com/citation-style-language/schema/raw/master/csl-citation.json"}</w:instrText>
      </w:r>
      <w:r>
        <w:rPr/>
      </w:r>
      <w:r>
        <w:rPr/>
        <w:fldChar w:fldCharType="separate"/>
      </w:r>
      <w:r>
        <w:rPr/>
      </w:r>
      <w:r>
        <w:rPr>
          <w:color w:themeColor="dark1" w:val="000000"/>
          <w:sz w:val="22"/>
          <w:vertAlign w:val="superscript"/>
        </w:rPr>
        <w:t>29</w:t>
      </w:r>
      <w:r>
        <w:rPr/>
      </w:r>
      <w:r>
        <w:rPr/>
        <w:fldChar w:fldCharType="end"/>
      </w:r>
      <w:r>
        <w:rPr>
          <w:color w:themeColor="dark1" w:val="000000"/>
          <w:sz w:val="22"/>
          <w:szCs w:val="22"/>
          <w:shd w:fill="FFFFFF" w:val="clear"/>
        </w:rPr>
        <w:t>) at the phylum (n=1), class (n=17), order (n=121), and family (n=196) levels (</w:t>
      </w:r>
      <w:r>
        <w:rPr>
          <w:b/>
          <w:color w:themeColor="dark1" w:val="000000"/>
          <w:sz w:val="22"/>
          <w:szCs w:val="22"/>
          <w:shd w:fill="FFFFFF" w:val="clear"/>
        </w:rPr>
        <w:t>Extended Data Fig. 2</w:t>
      </w:r>
      <w:r>
        <w:rPr>
          <w:color w:themeColor="dark1" w:val="000000"/>
          <w:sz w:val="22"/>
          <w:szCs w:val="22"/>
          <w:shd w:fill="FFFFFF" w:val="clear"/>
        </w:rPr>
        <w:t>). Highlighting the relevance of GROWdb, analysis of 266,764 public metagenome datasets in the Sequence Read Archive (SRA)</w:t>
      </w:r>
      <w:r>
        <w:fldChar w:fldCharType="begin"/>
      </w:r>
      <w:r>
        <w:rPr/>
        <w:instrText xml:space="preserve">ADDIN ZOTERO_ITEM CSL_CITATION {"citationID":"3geBBo7H","properties":{"formattedCitation":"\\super 25\\nosupersub{}","plainCitation":"25","noteIndex":0},"citationItems":[{"id":1357,"uris":["http://zotero.org/users/7624876/items/R68XLBD4"],"itemData":{"id":1357,"type":"article-journal","abstract":"The Sequence Read Archive (SRA, https://www.ncbi.nlm.nih.gov/sra/) stores raw sequencing data and alignment information to enhance reproducibility and facilitate new discoveries through data analysis. Here we note changes in storage designed to increase access and highlight analyses that augment metadata with taxonomic insight to help users select data. In addition, we present three unanticipated applications of taxonomic analysis.","container-title":"Nucleic Acids Research","DOI":"10.1093/nar/gkab1053","ISSN":"0305-1048","issue":"D1","journalAbbreviation":"Nucleic Acids Research","page":"D387-D390","source":"Silverchair","title":"The Sequence Read Archive: a decade more of explosive growth","title-short":"The Sequence Read Archive","volume":"50","author":[{"family":"Katz","given":"Kenneth"},{"family":"Shutov","given":"Oleg"},{"family":"Lapoint","given":"Richard"},{"family":"Kimelman","given":"Michael"},{"family":"Brister","given":"J Rodney"},{"family":"O’Sullivan","given":"Christopher"}],"issued":{"date-parts":[["2022",1,7]]}}}],"schema":"https://github.com/citation-style-language/schema/raw/master/csl-citation.json"}</w:instrText>
      </w:r>
      <w:r>
        <w:rPr/>
      </w:r>
      <w:r>
        <w:rPr/>
        <w:fldChar w:fldCharType="separate"/>
      </w:r>
      <w:r>
        <w:rPr/>
      </w:r>
      <w:r>
        <w:rPr>
          <w:color w:themeColor="dark1" w:val="000000"/>
          <w:sz w:val="22"/>
          <w:vertAlign w:val="superscript"/>
        </w:rPr>
        <w:t>25</w:t>
      </w:r>
      <w:r>
        <w:rPr/>
      </w:r>
      <w:r>
        <w:rPr/>
        <w:fldChar w:fldCharType="end"/>
      </w:r>
      <w:r>
        <w:rPr>
          <w:color w:themeColor="dark1" w:val="000000"/>
          <w:sz w:val="22"/>
          <w:szCs w:val="22"/>
          <w:shd w:fill="FFFFFF" w:val="clear"/>
        </w:rPr>
        <w:t xml:space="preserve"> revealed that species in GROWdb were detected in 90% of metagenomes classified as riverine and 46% of metagenomes classified as freshwater, aquatic, or riverine (based on matching taxonomic assignments). We verified the most prevalent phyla and genera in GROWdb had parallel representation in publicly available metagenomes </w:t>
      </w:r>
      <w:r>
        <w:rPr>
          <w:color w:themeColor="dark1" w:val="000000"/>
          <w:sz w:val="22"/>
          <w:szCs w:val="22"/>
        </w:rPr>
        <w:t>(</w:t>
      </w:r>
      <w:r>
        <w:rPr>
          <w:b/>
          <w:color w:themeColor="dark1" w:val="000000"/>
          <w:sz w:val="22"/>
          <w:szCs w:val="22"/>
          <w:shd w:fill="FFFFFF" w:val="clear"/>
        </w:rPr>
        <w:t>Extended Data Fig. 2</w:t>
      </w:r>
      <w:r>
        <w:rPr>
          <w:color w:themeColor="dark1" w:val="000000"/>
          <w:sz w:val="22"/>
          <w:szCs w:val="22"/>
        </w:rPr>
        <w:t>)</w:t>
      </w:r>
      <w:r>
        <w:rPr>
          <w:color w:themeColor="dark1" w:val="000000"/>
          <w:sz w:val="22"/>
          <w:szCs w:val="22"/>
          <w:shd w:fill="FFFFFF" w:val="clear"/>
        </w:rPr>
        <w:t>. Moreover, GROWdb species were detected from other environments including wastewater, lake water, sediment, marine, estuary, activated sludges, and soil, supporting the notion that rivers harbor diverse communities across habitats acting as integrators across landscapes (</w:t>
      </w:r>
      <w:r>
        <w:rPr>
          <w:b/>
          <w:color w:themeColor="dark1" w:val="000000"/>
          <w:sz w:val="22"/>
          <w:szCs w:val="22"/>
          <w:shd w:fill="FFFFFF" w:val="clear"/>
        </w:rPr>
        <w:t>Fig. 2B</w:t>
      </w:r>
      <w:r>
        <w:rPr>
          <w:color w:themeColor="dark1" w:val="000000"/>
          <w:sz w:val="22"/>
          <w:szCs w:val="22"/>
          <w:shd w:fill="FFFFFF" w:val="clear"/>
        </w:rPr>
        <w:t xml:space="preserve">). </w:t>
      </w:r>
    </w:p>
    <w:p>
      <w:pPr>
        <w:pStyle w:val="Normal"/>
        <w:spacing w:lineRule="auto" w:line="480" w:before="0" w:after="0"/>
        <w:ind w:firstLine="720"/>
        <w:contextualSpacing/>
        <w:rPr>
          <w:color w:themeColor="dark1" w:val="000000"/>
          <w:sz w:val="22"/>
          <w:szCs w:val="22"/>
        </w:rPr>
      </w:pPr>
      <w:r>
        <w:rPr>
          <w:color w:themeColor="dark1" w:val="000000"/>
          <w:sz w:val="22"/>
          <w:szCs w:val="22"/>
        </w:rPr>
        <w:t>The comparison to publicly available metagenomes underscored the need for this river-based microbiome study, as freshwater related metagenomes were only half to a third as many as their soil and ocean counterparts respectively in the SRA</w:t>
      </w:r>
      <w:r>
        <w:fldChar w:fldCharType="begin"/>
      </w:r>
      <w:r>
        <w:rPr/>
        <w:instrText xml:space="preserve">ADDIN ZOTERO_ITEM CSL_CITATION {"citationID":"U007wDsO","properties":{"formattedCitation":"\\super 25\\nosupersub{}","plainCitation":"25","noteIndex":0},"citationItems":[{"id":1357,"uris":["http://zotero.org/users/7624876/items/R68XLBD4"],"itemData":{"id":1357,"type":"article-journal","abstract":"The Sequence Read Archive (SRA, https://www.ncbi.nlm.nih.gov/sra/) stores raw sequencing data and alignment information to enhance reproducibility and facilitate new discoveries through data analysis. Here we note changes in storage designed to increase access and highlight analyses that augment metadata with taxonomic insight to help users select data. In addition, we present three unanticipated applications of taxonomic analysis.","container-title":"Nucleic Acids Research","DOI":"10.1093/nar/gkab1053","ISSN":"0305-1048","issue":"D1","journalAbbreviation":"Nucleic Acids Research","page":"D387-D390","source":"Silverchair","title":"The Sequence Read Archive: a decade more of explosive growth","title-short":"The Sequence Read Archive","volume":"50","author":[{"family":"Katz","given":"Kenneth"},{"family":"Shutov","given":"Oleg"},{"family":"Lapoint","given":"Richard"},{"family":"Kimelman","given":"Michael"},{"family":"Brister","given":"J Rodney"},{"family":"O’Sullivan","given":"Christopher"}],"issued":{"date-parts":[["2022",1,7]]}}}],"schema":"https://github.com/citation-style-language/schema/raw/master/csl-citation.json"}</w:instrText>
      </w:r>
      <w:r>
        <w:rPr/>
      </w:r>
      <w:r>
        <w:rPr/>
        <w:fldChar w:fldCharType="separate"/>
      </w:r>
      <w:r>
        <w:rPr/>
      </w:r>
      <w:r>
        <w:rPr>
          <w:color w:themeColor="dark1" w:val="000000"/>
          <w:sz w:val="22"/>
          <w:vertAlign w:val="superscript"/>
        </w:rPr>
        <w:t>25</w:t>
      </w:r>
      <w:r>
        <w:rPr/>
      </w:r>
      <w:r>
        <w:rPr/>
        <w:fldChar w:fldCharType="end"/>
      </w:r>
      <w:r>
        <w:rPr>
          <w:color w:themeColor="dark1" w:val="000000"/>
          <w:sz w:val="22"/>
          <w:szCs w:val="22"/>
        </w:rPr>
        <w:t>. Additionally, this analysis highlighted the importance of standardized metadata practices for data reuse, as more than 10% of metagenomes in the publicly available set had vague classifications such as ‘metagenome’ or ‘bacterium’, making the data practically unusable. GROWdb ascribes to standardized protocols and metadata practices</w:t>
      </w:r>
      <w:r>
        <w:fldChar w:fldCharType="begin"/>
      </w:r>
      <w:r>
        <w:rPr/>
        <w:instrText xml:space="preserve">ADDIN ZOTERO_ITEM CSL_CITATION {"citationID":"oKbt9TWM","properties":{"formattedCitation":"\\super 2,30,31\\nosupersub{}","plainCitation":"2,30,31","noteIndex":0},"citationItems":[{"id":1155,"uris":["http://zotero.org/users/7624876/items/LB5PGXCL"],"itemData":{"id":1155,"type":"article-journal","abstract":"There is an urgent need to improve the infrastructure supporting the reuse of scholarly data. A diverse set of stakeholders—representing academia, industry, funding agencies, and scholarly publishers—have come together to design and jointly endorse a concise and measureable set of principles that we refer to as the FAIR Data Principles. The intent is that these may act as a guideline for those wishing to enhance the reusability of their data holdings. Distinct from peer initiatives that focus on the human scholar, the FAIR Principles put specific emphasis on enhancing the ability of machines to automatically find and use the data, in addition to supporting its reuse by individuals. This Comment is the first formal publication of the FAIR Principles, and includes the rationale behind them, and some exemplar implementations in the community.","container-title":"Scientific Data","DOI":"10.1038/sdata.2016.18","ISSN":"2052-4463","issue":"1","journalAbbreviation":"Sci Data","language":"en","license":"2016 The Author(s)","note":"number: 1\npublisher: Nature Publishing Group","page":"160018","source":"www.nature.com","title":"The FAIR Guiding Principles for scientific data management and stewardship","volume":"3","author":[{"family":"Wilkinson","given":"Mark D."},{"family":"Dumontier","given":"Michel"},{"family":"Aalbersberg","given":"IJsbrand Jan"},{"family":"Appleton","given":"Gabrielle"},{"family":"Axton","given":"Myles"},{"family":"Baak","given":"Arie"},{"family":"Blomberg","given":"Niklas"},{"family":"Boiten","given":"Jan-Willem"},{"family":"Silva Santos","given":"Luiz Bonino","non-dropping-particle":"da"},{"family":"Bourne","given":"Philip E."},{"family":"Bouwman","given":"Jildau"},{"family":"Brookes","given":"Anthony J."},{"family":"Clark","given":"Tim"},{"family":"Crosas","given":"Mercè"},{"family":"Dillo","given":"Ingrid"},{"family":"Dumon","given":"Olivier"},{"family":"Edmunds","given":"Scott"},{"family":"Evelo","given":"Chris T."},{"family":"Finkers","given":"Richard"},{"family":"Gonzalez-Beltran","given":"Alejandra"},{"family":"Gray","given":"Alasdair J. G."},{"family":"Groth","given":"Paul"},{"family":"Goble","given":"Carole"},{"family":"Grethe","given":"Jeffrey S."},{"family":"Heringa","given":"Jaap"},{"family":"Hoen","given":"Peter A. C.","non-dropping-particle":"’t"},{"family":"Hooft","given":"Rob"},{"family":"Kuhn","given":"Tobias"},{"family":"Kok","given":"Ruben"},{"family":"Kok","given":"Joost"},{"family":"Lusher","given":"Scott J."},{"family":"Martone","given":"Maryann E."},{"family":"Mons","given":"Albert"},{"family":"Packer","given":"Abel L."},{"family":"Persson","given":"Bengt"},{"family":"Rocca-Serra","given":"Philippe"},{"family":"Roos","given":"Marco"},{"family":"Schaik","given":"Rene","non-dropping-particle":"van"},{"family":"Sansone","given":"Susanna-Assunta"},{"family":"Schultes","given":"Erik"},{"family":"Sengstag","given":"Thierry"},{"family":"Slater","given":"Ted"},{"family":"Strawn","given":"George"},{"family":"Swertz","given":"Morris A."},{"family":"Thompson","given":"Mark"},{"family":"Lei","given":"Johan","non-dropping-particle":"van der"},{"family":"Mulligen","given":"Erik","non-dropping-particle":"van"},{"family":"Velterop","given":"Jan"},{"family":"Waagmeester","given":"Andra"},{"family":"Wittenburg","given":"Peter"},{"family":"Wolstencroft","given":"Katherine"},{"family":"Zhao","given":"Jun"},{"family":"Mons","given":"Barend"}],"issued":{"date-parts":[["2016",3,15]]}}},{"id":1142,"uris":["http://zotero.org/users/7624876/items/7D4QD4PB"],"itemData":{"id":1142,"type":"article-journal","abstract":"The National Microbiome Data Collaborative (NMDC) Data Portal (https://data.microbiomedata.org) supports microbiome multi-omics data exploration and access through an integrated, distributed data framework aligned with the FAIR (Findable, Accessible, Interoperable and Reusable) data principles (1). The NMDC Data Portal currently hosts 10.2 terabytes of multi-omics microbiome data, spanning five data types (metagenomes, metatranscriptomes, metaproteomes, metabolomes, and natural organic matter characterizations), generated at two Department of Energy User Facilities, the Joint Genome Institute (JGI) at Lawrence Berkeley National Laboratory (LBNL) and the Environmental Molecular Systems Laboratory (EMSL) at Pacific Northwest National Laboratory (PNNL). A flexible data schema (https://github.com/microbiomedata/nmdc-schema) leveraging community-driven standards underpins how data is managed and integrated. Annotated multi-omic data products are produced by the NMDC workflows and linked through common biosamples to enable search capabilities based on environmental context, instrumentation, and functional attributes. As a pilot system, the NMDC Data Portal offers download capabilities and several search components, including interactive geographic visualization of samples; environmental classification distribution visualized through an interactive Sankey diagram; time-series slider to select longitudinal samples of interest; and an upset plot displaying the number of multi-omics data generated from the same biosample within a study.","container-title":"Nucleic Acids Research","DOI":"10.1093/nar/gkab990","ISSN":"0305-1048","issue":"D1","journalAbbreviation":"Nucleic Acids Research","page":"D828-D836","source":"Silverchair","title":"The National Microbiome Data Collaborative Data Portal: an integrated multi-omics microbiome data resource","title-short":"The National Microbiome Data Collaborative Data Portal","volume":"50","author":[{"family":"Eloe-Fadrosh","given":"Emiley A"},{"family":"Ahmed","given":"Faiza"},{"family":"","given":"Anubhav"},{"family":"Babinski","given":"Michal"},{"family":"Baumes","given":"Jeffrey"},{"family":"Borkum","given":"Mark"},{"family":"Bramer","given":"Lisa"},{"family":"Canon","given":"Shane"},{"family":"Christianson","given":"Danielle S"},{"family":"Corilo","given":"Yuri E"},{"family":"Davenport","given":"Karen W"},{"family":"Davis","given":"Brandon"},{"family":"Drake","given":"Meghan"},{"family":"Duncan","given":"William D"},{"family":"Flynn","given":"Mark C"},{"family":"Hays","given":"David"},{"family":"Hu","given":"Bin"},{"family":"Huntemann","given":"Marcel"},{"family":"Kelliher","given":"Julia"},{"family":"Lebedeva","given":"Sofya"},{"family":"Li","given":"Po-E"},{"family":"Lipton","given":"Mary"},{"family":"Lo","given":"Chien-Chi"},{"family":"Martin","given":"Stanton"},{"family":"Millard","given":"David"},{"family":"Miller","given":"Kayd"},{"family":"Miller","given":"Mark A"},{"family":"Piehowski","given":"Paul"},{"family":"Jackson","given":"Elais Player"},{"family":"Purvine","given":"Samuel"},{"family":"Reddy","given":"T B K"},{"family":"Richardson","given":"Rachel"},{"family":"Rudolph","given":"Marisa"},{"family":"Sarrafan","given":"Setareh"},{"family":"Shakya","given":"Migun"},{"family":"Smith","given":"Montana"},{"family":"Stratton","given":"Kelly"},{"family":"Sundaramurthi","given":"Jagadish Chandrabose"},{"family":"Vangay","given":"Pajau"},{"family":"Winston","given":"Donald"},{"family":"Wood-Charlson","given":"Elisha M"},{"family":"Xu","given":"Yan"},{"family":"Chain","given":"Patrick S G"},{"family":"McCue","given":"Lee Ann"},{"family":"Mans","given":"Douglas"},{"family":"Mungall","given":"Christopher J"},{"family":"Mouncey","given":"Nigel J"},{"family":"Fagnan","given":"Kjiersten"}],"issued":{"date-parts":[["2022",1,7]]}}},{"id":1343,"uris":["http://zotero.org/users/7624876/items/PKMYWI2E"],"itemData":{"id":1343,"type":"article-journal","abstract":"The sciences struggle to integrate across disciplines, coordinate across data generation and modeling activities, produce connected open data, and build strong networks to engage stakeholders within and beyond the scientific community. The American Geophysical Union (AGU) is divided into 25 sections intended to encompass the breadth of the geosciences. Here, we introduce a special collection of commentary articles spanning 19 AGU sections on challenges and opportunities associated with the use of ICON science principles. These principles focus on research intentionally designed to be Integrated, Coordinated, Open, and Networked (ICON) with the goal of maximizing mutual benefit (among stakeholders) and cross-system transferability of science outcomes. This article (a) summarizes the ICON principles; (b) discusses the crowdsourced approach to creating the collection; (c) explores insights from across the articles; and (d) proposes steps forward. There were common themes among the commentary articles, including broad agreement that the benefits of using ICON principles outweigh the costs, but that using ICON principles has important risks that need to be understood and mitigated. It was also clear that the ICON principles are not monolithic or static, but should instead be considered a heuristic tool that can and should be modified to meet changing needs. As a whole, the collection is intended as a resource for scientists pursuing ICON science and represents an important inflection point in which the geosciences community has come together to offer insights into ICON principles as a unified approach for improving how science is done across the geosciences and beyond.","container-title":"Earth and Space Science","DOI":"10.1029/2021EA002099","ISSN":"2333-5084","issue":"4","language":"en","license":"© 2022. The Authors. Earth and Space Science published by Wiley Periodicals LLC on behalf of American Geophysical Union.","note":"_eprint: https://onlinelibrary.wiley.com/doi/pdf/10.1029/2021EA002099","page":"e2021EA002099","source":"Wiley Online Library","title":"Integrated, Coordinated, Open, and Networked (ICON) Science to Advance the Geosciences: Introduction and Synthesis of a Special Collection of Commentary Articles","title-short":"Integrated, Coordinated, Open, and Networked (ICON) Science to Advance the Geosciences","volume":"9","author":[{"family":"Goldman","given":"A. E."},{"family":"Emani","given":"S. R."},{"family":"Pérez-Angel","given":"L. C."},{"family":"Rodríguez-Ramos","given":"J. A."},{"family":"Stegen","given":"J. C."}],"issued":{"date-parts":[["2022"]]}}}],"schema":"https://github.com/citation-style-language/schema/raw/master/csl-citation.json"}</w:instrText>
      </w:r>
      <w:r>
        <w:rPr/>
      </w:r>
      <w:r>
        <w:rPr/>
        <w:fldChar w:fldCharType="separate"/>
      </w:r>
      <w:r>
        <w:rPr/>
      </w:r>
      <w:r>
        <w:rPr>
          <w:color w:themeColor="dark1" w:val="000000"/>
          <w:sz w:val="22"/>
          <w:vertAlign w:val="superscript"/>
        </w:rPr>
        <w:t>2,30,31</w:t>
      </w:r>
      <w:r>
        <w:rPr/>
      </w:r>
      <w:r>
        <w:rPr/>
        <w:fldChar w:fldCharType="end"/>
      </w:r>
      <w:r>
        <w:rPr>
          <w:color w:themeColor="dark1" w:val="000000"/>
          <w:sz w:val="22"/>
          <w:szCs w:val="22"/>
        </w:rPr>
        <w:t xml:space="preserve">, making interoperability a hallmark of this resource and permitting meta-analysis with other studies, which is of utmost importance as our ability to scale multi-omics methods rapidly increases.  </w:t>
      </w:r>
    </w:p>
    <w:p>
      <w:pPr>
        <w:pStyle w:val="Normal"/>
        <w:spacing w:lineRule="auto" w:line="480" w:before="0" w:after="0"/>
        <w:contextualSpacing/>
        <w:rPr>
          <w:color w:themeColor="dark1" w:val="000000"/>
          <w:sz w:val="22"/>
          <w:szCs w:val="22"/>
          <w:shd w:fill="FFFFFF" w:val="clear"/>
        </w:rPr>
      </w:pPr>
      <w:r>
        <w:rPr>
          <w:color w:themeColor="dark1" w:val="000000"/>
          <w:sz w:val="22"/>
          <w:szCs w:val="22"/>
          <w:shd w:fill="FFFFFF" w:val="clear"/>
        </w:rPr>
      </w:r>
    </w:p>
    <w:p>
      <w:pPr>
        <w:pStyle w:val="Normal"/>
        <w:spacing w:lineRule="auto" w:line="480" w:before="0" w:after="0"/>
        <w:contextualSpacing/>
        <w:rPr>
          <w:i/>
          <w:i/>
          <w:color w:themeColor="dark1" w:val="000000"/>
          <w:sz w:val="22"/>
          <w:szCs w:val="22"/>
          <w:shd w:fill="FFFFFF" w:val="clear"/>
        </w:rPr>
      </w:pPr>
      <w:r>
        <w:rPr>
          <w:i/>
          <w:color w:themeColor="dark1" w:val="000000"/>
          <w:sz w:val="22"/>
          <w:szCs w:val="22"/>
          <w:shd w:fill="FFFFFF" w:val="clear"/>
        </w:rPr>
        <w:t>Aerobic and light-driven energy metabolisms are core and dominant across river microbiomes</w:t>
      </w:r>
    </w:p>
    <w:p>
      <w:pPr>
        <w:pStyle w:val="Normal"/>
        <w:spacing w:lineRule="auto" w:line="480" w:before="0" w:after="0"/>
        <w:contextualSpacing/>
        <w:rPr>
          <w:color w:themeColor="dark1" w:val="000000"/>
          <w:sz w:val="22"/>
          <w:szCs w:val="22"/>
        </w:rPr>
      </w:pPr>
      <w:r>
        <w:rPr>
          <w:color w:themeColor="dark1" w:val="000000"/>
          <w:sz w:val="22"/>
          <w:szCs w:val="22"/>
          <w:shd w:fill="FFFFFF" w:val="clear"/>
        </w:rPr>
        <w:tab/>
        <w:t>We identified core and dominant features of riverine metagenomes and metatranscriptomes across rivers (</w:t>
      </w:r>
      <w:r>
        <w:rPr>
          <w:b/>
          <w:color w:themeColor="dark1" w:val="000000"/>
          <w:sz w:val="22"/>
          <w:szCs w:val="22"/>
          <w:shd w:fill="FFFFFF" w:val="clear"/>
        </w:rPr>
        <w:t>Fig. 3</w:t>
      </w:r>
      <w:r>
        <w:rPr>
          <w:color w:themeColor="dark1" w:val="000000"/>
          <w:sz w:val="22"/>
          <w:szCs w:val="22"/>
          <w:shd w:fill="FFFFFF" w:val="clear"/>
        </w:rPr>
        <w:t>). In terms of metagenome dynamics, members of the Actinobacteria, Proteobacteria, Bacteroidota, and Verrucomicrobiota dominated all samples (</w:t>
      </w:r>
      <w:r>
        <w:rPr>
          <w:b/>
          <w:color w:themeColor="dark1" w:val="000000"/>
          <w:sz w:val="22"/>
          <w:szCs w:val="22"/>
          <w:shd w:fill="FFFFFF" w:val="clear"/>
        </w:rPr>
        <w:t>Fig. 3A</w:t>
      </w:r>
      <w:r>
        <w:rPr>
          <w:color w:themeColor="dark1" w:val="000000"/>
          <w:sz w:val="22"/>
          <w:szCs w:val="22"/>
          <w:shd w:fill="FFFFFF" w:val="clear"/>
        </w:rPr>
        <w:t>). Within these phyla, genera that were the most cosmopolitan (occupancy; number of samples) across samples, were also the most abundant members of these communities</w:t>
      </w:r>
      <w:r>
        <w:rPr>
          <w:color w:themeColor="dark1" w:val="000000"/>
          <w:sz w:val="22"/>
          <w:szCs w:val="22"/>
        </w:rPr>
        <w:t xml:space="preserve"> </w:t>
      </w:r>
      <w:r>
        <w:rPr>
          <w:color w:themeColor="dark1" w:val="000000"/>
          <w:sz w:val="22"/>
          <w:szCs w:val="22"/>
          <w:shd w:fill="FFFFFF" w:val="clear"/>
        </w:rPr>
        <w:t>(</w:t>
      </w:r>
      <w:r>
        <w:rPr>
          <w:b/>
          <w:color w:themeColor="dark1" w:val="000000"/>
          <w:sz w:val="22"/>
          <w:szCs w:val="22"/>
          <w:shd w:fill="FFFFFF" w:val="clear"/>
        </w:rPr>
        <w:t>Fig. 3B</w:t>
      </w:r>
      <w:r>
        <w:rPr>
          <w:color w:themeColor="dark1" w:val="000000"/>
          <w:sz w:val="22"/>
          <w:szCs w:val="22"/>
          <w:shd w:fill="FFFFFF" w:val="clear"/>
        </w:rPr>
        <w:t xml:space="preserve">). This was especially true for MAGs affiliated with the genus </w:t>
      </w:r>
      <w:r>
        <w:rPr>
          <w:i/>
          <w:color w:themeColor="dark1" w:val="000000"/>
          <w:sz w:val="22"/>
          <w:szCs w:val="22"/>
          <w:shd w:fill="FFFFFF" w:val="clear"/>
        </w:rPr>
        <w:t>Planktophilia</w:t>
      </w:r>
      <w:r>
        <w:rPr>
          <w:color w:themeColor="dark1" w:val="000000"/>
          <w:sz w:val="22"/>
          <w:szCs w:val="22"/>
          <w:shd w:fill="FFFFFF" w:val="clear"/>
        </w:rPr>
        <w:t>, a well-known freshwater microorganism</w:t>
      </w:r>
      <w:r>
        <w:fldChar w:fldCharType="begin"/>
      </w:r>
      <w:r>
        <w:rPr/>
        <w:instrText xml:space="preserve">ADDIN ZOTERO_ITEM CSL_CITATION {"citationID":"eKJIg0Jc","properties":{"formattedCitation":"\\super 32\\nosupersub{}","plainCitation":"32","noteIndex":0},"citationItems":[{"id":1243,"uris":["http://zotero.org/users/7624876/items/EU4WL24M"],"itemData":{"id":1243,"type":"article-journal","abstract":"Actinobacteria often constitute a large fraction of the bacterioplankton in freshwater systems. Cultivation-independent methods have revealed that the so-called acI lineage frequently represents the most numerous taxon among assemblages of freshwater Actinobacteria and even among total freshwater bacterioplankton. Bacteria affiliated with this uncultivated lineage have been detected in freshwater habitats located in various continents and climatic zones but have never been found among terrestrial or offshore marine systems. So far, this ecologically important lineage of freshwater Actinobacteria is not represented by a recognized taxon. In this study, we established a stable mixed culture containing a strain affiliated with the acI lineage from a freshwater lake in Austria. The proportion of the strain in the culture could be increased by manipulation of the medium composition by more than one order of magnitude, however all subsequent attempts to isolate this strain into pure culture were unsuccessful. Some of the phenotypic traits of this acI strain were determined and its taxonomic position within the Actinobacteria was analysed. Phylogenetic analysis of this organism's 16S rRNA gene revealed a distant relationship with cultivated organisms and recognized species (89 % gene sequence similarity with the latter). Furthermore, this analysis did not support a clear assignment of the strain to any of the recognized families within the phylum Actinobacteria. It is suggested that a candidate taxon, 'Candidatus Planktophila limnetica' is established to represent this strain.","container-title":"International Journal of Systematic and Evolutionary Microbiology","DOI":"10.1099/ijs.0.010199-0","ISSN":"1466-5026","issue":"Pt 11","journalAbbreviation":"Int J Syst Evol Microbiol","language":"eng","note":"PMID: 19628588","page":"2864-2869","source":"PubMed","title":"'Candidatus Planktophila limnetica', an actinobacterium representing one of the most numerically important taxa in freshwater bacterioplankton","volume":"59","author":[{"family":"Jezbera","given":"Jan"},{"family":"Sharma","given":"Adrian K."},{"family":"Brandt","given":"Ulrike"},{"family":"Doolittle","given":"W. Ford"},{"family":"Hahn","given":"Martin W."}],"issued":{"date-parts":[["2009",11]]}}}],"schema":"https://github.com/citation-style-language/schema/raw/master/csl-citation.json"}</w:instrText>
      </w:r>
      <w:r>
        <w:rPr/>
      </w:r>
      <w:r>
        <w:rPr/>
        <w:fldChar w:fldCharType="separate"/>
      </w:r>
      <w:r>
        <w:rPr/>
      </w:r>
      <w:r>
        <w:rPr>
          <w:color w:themeColor="dark1" w:val="000000"/>
          <w:sz w:val="22"/>
          <w:vertAlign w:val="superscript"/>
        </w:rPr>
        <w:t>32</w:t>
      </w:r>
      <w:r>
        <w:rPr/>
      </w:r>
      <w:r>
        <w:rPr/>
        <w:fldChar w:fldCharType="end"/>
      </w:r>
      <w:r>
        <w:rPr>
          <w:color w:themeColor="dark1" w:val="000000"/>
          <w:sz w:val="22"/>
          <w:szCs w:val="22"/>
          <w:shd w:fill="FFFFFF" w:val="clear"/>
        </w:rPr>
        <w:t xml:space="preserve">, that were present in 70% of the GROW metagenomes, and had the highest mean relative abundance across samples at 12%. Five other genera including </w:t>
      </w:r>
      <w:r>
        <w:rPr>
          <w:i/>
          <w:color w:themeColor="dark1" w:val="000000"/>
          <w:sz w:val="22"/>
          <w:szCs w:val="22"/>
          <w:shd w:fill="FFFFFF" w:val="clear"/>
        </w:rPr>
        <w:t>Limnohabitans A</w:t>
      </w:r>
      <w:r>
        <w:rPr>
          <w:color w:themeColor="dark1" w:val="000000"/>
          <w:sz w:val="22"/>
          <w:szCs w:val="22"/>
          <w:shd w:fill="FFFFFF" w:val="clear"/>
        </w:rPr>
        <w:t xml:space="preserve">, </w:t>
      </w:r>
      <w:r>
        <w:rPr>
          <w:i/>
          <w:color w:themeColor="dark1" w:val="000000"/>
          <w:sz w:val="22"/>
          <w:szCs w:val="22"/>
          <w:shd w:fill="FFFFFF" w:val="clear"/>
        </w:rPr>
        <w:t>Polynucleobacter</w:t>
      </w:r>
      <w:r>
        <w:rPr>
          <w:color w:themeColor="dark1" w:val="000000"/>
          <w:sz w:val="22"/>
          <w:szCs w:val="22"/>
          <w:shd w:fill="FFFFFF" w:val="clear"/>
        </w:rPr>
        <w:t xml:space="preserve">, </w:t>
      </w:r>
      <w:r>
        <w:rPr>
          <w:i/>
          <w:color w:themeColor="dark1" w:val="000000"/>
          <w:sz w:val="22"/>
          <w:szCs w:val="22"/>
          <w:shd w:fill="FFFFFF" w:val="clear"/>
        </w:rPr>
        <w:t>Methylopumilus</w:t>
      </w:r>
      <w:r>
        <w:rPr>
          <w:color w:themeColor="dark1" w:val="000000"/>
          <w:sz w:val="22"/>
          <w:szCs w:val="22"/>
          <w:shd w:fill="FFFFFF" w:val="clear"/>
        </w:rPr>
        <w:t xml:space="preserve">, </w:t>
      </w:r>
      <w:r>
        <w:rPr>
          <w:i/>
          <w:color w:themeColor="dark1" w:val="000000"/>
          <w:sz w:val="22"/>
          <w:szCs w:val="22"/>
          <w:shd w:fill="FFFFFF" w:val="clear"/>
        </w:rPr>
        <w:t>Nanopelagicus</w:t>
      </w:r>
      <w:r>
        <w:rPr>
          <w:color w:themeColor="dark1" w:val="000000"/>
          <w:sz w:val="22"/>
          <w:szCs w:val="22"/>
          <w:shd w:fill="FFFFFF" w:val="clear"/>
        </w:rPr>
        <w:t xml:space="preserve">, and </w:t>
      </w:r>
      <w:r>
        <w:rPr>
          <w:i/>
          <w:color w:themeColor="dark1" w:val="000000"/>
          <w:sz w:val="22"/>
          <w:szCs w:val="22"/>
          <w:shd w:fill="FFFFFF" w:val="clear"/>
        </w:rPr>
        <w:t>Sediminibacterium</w:t>
      </w:r>
      <w:r>
        <w:rPr>
          <w:color w:themeColor="dark1" w:val="000000"/>
          <w:sz w:val="22"/>
          <w:szCs w:val="22"/>
          <w:shd w:fill="FFFFFF" w:val="clear"/>
        </w:rPr>
        <w:t xml:space="preserve"> were also present in &gt;50% of metagenomes. </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 xml:space="preserve">For the subset of samples with paired metranscriptomes, we evaluated the microorganisms that were most transcriptionally active. To focus on the most relevant lineages, we limited our analyses to MAGs that were expressing genes in at least 10% of the samples. These resulted in a quarter of the 2,093 MAGs being considered active, including at least one representee from 19 of the 27 phyla displayed in </w:t>
      </w:r>
      <w:r>
        <w:rPr>
          <w:b/>
          <w:bCs/>
          <w:color w:themeColor="dark1" w:val="000000"/>
          <w:sz w:val="22"/>
          <w:szCs w:val="22"/>
          <w:shd w:fill="FFFFFF" w:val="clear"/>
        </w:rPr>
        <w:t>Fig. 2</w:t>
      </w:r>
      <w:r>
        <w:rPr>
          <w:color w:themeColor="dark1" w:val="000000"/>
          <w:sz w:val="22"/>
          <w:szCs w:val="22"/>
          <w:shd w:fill="FFFFFF" w:val="clear"/>
        </w:rPr>
        <w:t>. The six most pertinent genera identified by metagenomics (</w:t>
      </w:r>
      <w:r>
        <w:rPr>
          <w:b/>
          <w:bCs/>
          <w:color w:themeColor="dark1" w:val="000000"/>
          <w:sz w:val="22"/>
          <w:szCs w:val="22"/>
          <w:shd w:fill="FFFFFF" w:val="clear"/>
        </w:rPr>
        <w:t>Fig. 3B</w:t>
      </w:r>
      <w:r>
        <w:rPr>
          <w:color w:themeColor="dark1" w:val="000000"/>
          <w:sz w:val="22"/>
          <w:szCs w:val="22"/>
          <w:shd w:fill="FFFFFF" w:val="clear"/>
        </w:rPr>
        <w:t>) also belonged to the top 25 genera with the highest mean gene expression (</w:t>
      </w:r>
      <w:r>
        <w:rPr>
          <w:b/>
          <w:bCs/>
          <w:color w:themeColor="dark1" w:val="000000"/>
          <w:sz w:val="22"/>
          <w:szCs w:val="22"/>
          <w:shd w:fill="FFFFFF" w:val="clear"/>
        </w:rPr>
        <w:t>Fig. 3C</w:t>
      </w:r>
      <w:r>
        <w:rPr>
          <w:color w:themeColor="dark1" w:val="000000"/>
          <w:sz w:val="22"/>
          <w:szCs w:val="22"/>
          <w:shd w:fill="FFFFFF" w:val="clear"/>
        </w:rPr>
        <w:t>), indicating prevalence, dominance, and activity were in agreement. Furthermore, three of these pertinent lineages (</w:t>
      </w:r>
      <w:r>
        <w:rPr>
          <w:i/>
          <w:color w:themeColor="dark1" w:val="000000"/>
          <w:sz w:val="22"/>
          <w:szCs w:val="22"/>
          <w:shd w:fill="FFFFFF" w:val="clear"/>
        </w:rPr>
        <w:t>Methylopumilus</w:t>
      </w:r>
      <w:r>
        <w:rPr>
          <w:color w:themeColor="dark1" w:val="000000"/>
          <w:sz w:val="22"/>
          <w:szCs w:val="22"/>
          <w:shd w:fill="FFFFFF" w:val="clear"/>
        </w:rPr>
        <w:t>,</w:t>
      </w:r>
      <w:r>
        <w:rPr>
          <w:i/>
          <w:color w:themeColor="dark1" w:val="000000"/>
          <w:sz w:val="22"/>
          <w:szCs w:val="22"/>
          <w:shd w:fill="FFFFFF" w:val="clear"/>
        </w:rPr>
        <w:t xml:space="preserve"> Polynucleobacter, Planktophilia), </w:t>
      </w:r>
      <w:r>
        <w:rPr>
          <w:iCs/>
          <w:color w:themeColor="dark1" w:val="000000"/>
          <w:sz w:val="22"/>
          <w:szCs w:val="22"/>
          <w:shd w:fill="FFFFFF" w:val="clear"/>
        </w:rPr>
        <w:t xml:space="preserve">as well as members of Pirellula B, and two alphanumeric genera of Burkholderiaceae (UBA3064, UBA954) were transcriptionally active in every metatranscriptome, here denoted as the core, active genera. </w:t>
      </w:r>
      <w:r>
        <w:rPr>
          <w:color w:themeColor="dark1" w:val="000000"/>
          <w:sz w:val="22"/>
          <w:szCs w:val="22"/>
        </w:rPr>
        <w:t xml:space="preserve">Notably, this was not an aggregate genus level effect, </w:t>
      </w:r>
      <w:r>
        <w:rPr>
          <w:color w:themeColor="dark1" w:val="000000"/>
          <w:sz w:val="22"/>
          <w:szCs w:val="22"/>
          <w:shd w:fill="FFFFFF" w:val="clear"/>
        </w:rPr>
        <w:t xml:space="preserve">as each of these genera apart from </w:t>
      </w:r>
      <w:r>
        <w:rPr>
          <w:i/>
          <w:color w:themeColor="dark1" w:val="000000"/>
          <w:sz w:val="22"/>
          <w:szCs w:val="22"/>
          <w:shd w:fill="FFFFFF" w:val="clear"/>
        </w:rPr>
        <w:t>Polynucleobacter</w:t>
      </w:r>
      <w:r>
        <w:rPr>
          <w:color w:themeColor="dark1" w:val="000000"/>
          <w:sz w:val="22"/>
          <w:szCs w:val="22"/>
          <w:shd w:fill="FFFFFF" w:val="clear"/>
        </w:rPr>
        <w:t xml:space="preserve"> had a single MAG representative that was expressed in every metatranscriptome, indicating that some microbial strains have widespread metabolic activity across rivers. Here we show how analyses of GROWdb allows us to constrain the thousands of microbial genomes to a most-wanted list of the most active microorganisms in river systems, identifying lineages and metabolic pathways that could represent diagnostic or metabolism targets needing accurate representation in biogeochemical models moving forward.</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To understand the impacts of these core, transcriptionally active genera in modulating river geochemistry, we used genomic content to assign metabolic traits to each MAG, inventorying the capacity to use oxygen, light, nitrogen, sulfur and other key energy generation systems (</w:t>
      </w:r>
      <w:r>
        <w:rPr>
          <w:b/>
          <w:bCs/>
          <w:color w:themeColor="dark1" w:val="000000"/>
          <w:sz w:val="22"/>
          <w:szCs w:val="22"/>
          <w:shd w:fill="FFFFFF" w:val="clear"/>
        </w:rPr>
        <w:t>Extended Data Fig. 3, Extended Data File 3</w:t>
      </w:r>
      <w:r>
        <w:rPr>
          <w:color w:themeColor="dark1" w:val="000000"/>
          <w:sz w:val="22"/>
          <w:szCs w:val="22"/>
          <w:shd w:fill="FFFFFF" w:val="clear"/>
        </w:rPr>
        <w:t>). We found that the core and most expressed genera had the capacity for aerobic respiration and the use of light as an energy source, capturing energy via high-yield oxygenic or anoxygenic photosystems or simple, low yield photorhodopsins. In fact, of the top 25 most active genera, more than 90% were capable of aerobic respiration or light driven metabolisms, with many encoding multiple light harvesting mechanisms (</w:t>
      </w:r>
      <w:r>
        <w:rPr>
          <w:b/>
          <w:bCs/>
          <w:color w:themeColor="dark1" w:val="000000"/>
          <w:sz w:val="22"/>
          <w:szCs w:val="22"/>
          <w:shd w:fill="FFFFFF" w:val="clear"/>
        </w:rPr>
        <w:t>Fig. 3C, Extended Data Fig. 4</w:t>
      </w:r>
      <w:r>
        <w:rPr>
          <w:color w:themeColor="dark1" w:val="000000"/>
          <w:sz w:val="22"/>
          <w:szCs w:val="22"/>
          <w:shd w:fill="FFFFFF" w:val="clear"/>
        </w:rPr>
        <w:t xml:space="preserve">). In addition to heterotrophy and autotrophy, many of these core active lineages had the capacity for aerobically oxidizing inorganic electron donors like sulfur and possibly methane, the latter </w:t>
      </w:r>
      <w:r>
        <w:rPr>
          <w:color w:themeColor="dark1" w:val="000000"/>
          <w:sz w:val="22"/>
          <w:szCs w:val="22"/>
        </w:rPr>
        <w:t>via a divergent particulate methane monooxygenase (</w:t>
      </w:r>
      <w:r>
        <w:rPr>
          <w:b/>
          <w:bCs/>
          <w:color w:themeColor="dark1" w:val="000000"/>
          <w:sz w:val="22"/>
          <w:szCs w:val="22"/>
        </w:rPr>
        <w:t>Extended Data Fig. 5</w:t>
      </w:r>
      <w:r>
        <w:rPr>
          <w:color w:themeColor="dark1" w:val="000000"/>
          <w:sz w:val="22"/>
          <w:szCs w:val="22"/>
        </w:rPr>
        <w:t xml:space="preserve">). Lastly, </w:t>
      </w:r>
      <w:r>
        <w:rPr>
          <w:color w:themeColor="dark1" w:val="000000"/>
          <w:sz w:val="22"/>
          <w:szCs w:val="22"/>
          <w:shd w:fill="FFFFFF" w:val="clear"/>
        </w:rPr>
        <w:t>half of these most active genera contained the capacity for nitrogen reduction via respiration or by dissimilatory nitrate reduction to ammonium (DNRA)</w:t>
      </w:r>
      <w:r>
        <w:rPr>
          <w:color w:themeColor="dark1" w:val="000000"/>
          <w:sz w:val="22"/>
          <w:szCs w:val="22"/>
        </w:rPr>
        <w:t xml:space="preserve"> (</w:t>
      </w:r>
      <w:r>
        <w:rPr>
          <w:b/>
          <w:bCs/>
          <w:color w:themeColor="dark1" w:val="000000"/>
          <w:sz w:val="22"/>
          <w:szCs w:val="22"/>
        </w:rPr>
        <w:t>Extended Data Fig. 6</w:t>
      </w:r>
      <w:r>
        <w:rPr>
          <w:color w:themeColor="dark1" w:val="000000"/>
          <w:sz w:val="22"/>
          <w:szCs w:val="22"/>
        </w:rPr>
        <w:t>)</w:t>
      </w:r>
      <w:r>
        <w:rPr>
          <w:color w:themeColor="dark1" w:val="000000"/>
          <w:sz w:val="22"/>
          <w:szCs w:val="22"/>
          <w:shd w:fill="FFFFFF" w:val="clear"/>
        </w:rPr>
        <w:t xml:space="preserve">. Together the encoding of both aerobic and anaerobic energy systems, and diverse electron donors across the many core, active taxa highlight the metabolic versatility harbored in river surface waters. </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Some critical river biogeochemical processes such as nitrification were represented by GROWdb MAGs but were not sampled in the top 25 most active genera. In surface waters, nitrification appeared to be catalyzed by bacteria, a finding consistent with taxonomy profiles from our unassembled reads where archaea were less than 3% of the relative abundance across samples (</w:t>
      </w:r>
      <w:r>
        <w:rPr>
          <w:b/>
          <w:bCs/>
          <w:color w:themeColor="dark1" w:val="000000"/>
          <w:sz w:val="22"/>
          <w:szCs w:val="22"/>
          <w:shd w:fill="FFFFFF" w:val="clear"/>
        </w:rPr>
        <w:t>Extended Data Fig. 7</w:t>
      </w:r>
      <w:r>
        <w:rPr>
          <w:color w:themeColor="dark1" w:val="000000"/>
          <w:sz w:val="22"/>
          <w:szCs w:val="22"/>
          <w:shd w:fill="FFFFFF" w:val="clear"/>
        </w:rPr>
        <w:t xml:space="preserve">). We identified one MAG within the bacterial </w:t>
      </w:r>
      <w:r>
        <w:rPr>
          <w:i/>
          <w:iCs/>
          <w:color w:themeColor="dark1" w:val="000000"/>
          <w:sz w:val="22"/>
          <w:szCs w:val="22"/>
          <w:shd w:fill="FFFFFF" w:val="clear"/>
        </w:rPr>
        <w:t xml:space="preserve">Nitrosomonas </w:t>
      </w:r>
      <w:r>
        <w:rPr>
          <w:color w:themeColor="dark1" w:val="000000"/>
          <w:sz w:val="22"/>
          <w:szCs w:val="22"/>
          <w:shd w:fill="FFFFFF" w:val="clear"/>
        </w:rPr>
        <w:t>genus that encoded genes for ammonia oxidation (the first step in nitrification). We note this genome also included genes to produce the greenhouse gas nitrous oxide (N</w:t>
      </w:r>
      <w:r>
        <w:rPr>
          <w:color w:themeColor="dark1" w:val="000000"/>
          <w:sz w:val="22"/>
          <w:szCs w:val="22"/>
          <w:shd w:fill="FFFFFF" w:val="clear"/>
          <w:vertAlign w:val="subscript"/>
        </w:rPr>
        <w:t>2</w:t>
      </w:r>
      <w:r>
        <w:rPr>
          <w:color w:themeColor="dark1" w:val="000000"/>
          <w:sz w:val="22"/>
          <w:szCs w:val="22"/>
          <w:shd w:fill="FFFFFF" w:val="clear"/>
        </w:rPr>
        <w:t>O), a finding consistent with other ammonia oxidizing bacteria</w:t>
      </w:r>
      <w:r>
        <w:fldChar w:fldCharType="begin"/>
      </w:r>
      <w:r>
        <w:rPr/>
        <w:instrText xml:space="preserve">ADDIN ZOTERO_ITEM CSL_CITATION {"citationID":"Qm5oMH7Y","properties":{"formattedCitation":"\\super 33\\nosupersub{}","plainCitation":"33","noteIndex":0},"citationItems":[{"id":1351,"uris":["http://zotero.org/users/7624876/items/JT3D6HH8"],"itemData":{"id":1351,"type":"article-journal","abstract":"Nitrification is the aerobic process of the nitrogen cycle that converts ammonia to nitrate and is facilitated by ammonia-oxidizing and nitrite-oxidizing microorganisms. Ammonia-oxidizers are unique chemolithotrophs that evolved specialized networks of electron carriers to generate proton motive force using ammonia as a sole energy source as well as mechanisms to tolerate cytotoxic intermediates of their metabolism. Cultivation and genome sequencing of ammonia-oxidizing bacteria (AOB), archaea (AOA), and comammox bacteria (i.e. COMplete AMMonia OXidizers) have revealed new enzymology, mechanisms to tolerate low pH and hypoxia, and mechanisms for production of the potent greenhouse gas, nitrous oxide. The role of ammonia-oxidizers in natural and engineered environments is of keen interest as they are essential to the nitrogen cycle, wastewater treatment, and flux of greenhouse gases to the atmosphere.","collection-title":"Biocatalysis and Biotransformation ● Bioinorganic Chemistry","container-title":"Current Opinion in Chemical Biology","DOI":"10.1016/j.cbpa.2018.09.003","ISSN":"1367-5931","journalAbbreviation":"Current Opinion in Chemical Biology","language":"en","page":"9-15","source":"ScienceDirect","title":"Insights into the physiology of ammonia-oxidizing microorganisms","volume":"49","author":[{"family":"Stein","given":"Lisa Y"}],"issued":{"date-parts":[["2019",4,1]]}}}],"schema":"https://github.com/citation-style-language/schema/raw/master/csl-citation.json"}</w:instrText>
      </w:r>
      <w:r>
        <w:rPr/>
      </w:r>
      <w:r>
        <w:rPr/>
        <w:fldChar w:fldCharType="separate"/>
      </w:r>
      <w:r>
        <w:rPr/>
      </w:r>
      <w:r>
        <w:rPr>
          <w:color w:themeColor="dark1" w:val="000000"/>
          <w:sz w:val="22"/>
          <w:vertAlign w:val="superscript"/>
        </w:rPr>
        <w:t>33</w:t>
      </w:r>
      <w:r>
        <w:rPr/>
      </w:r>
      <w:r>
        <w:rPr/>
        <w:fldChar w:fldCharType="end"/>
      </w:r>
      <w:r>
        <w:rPr>
          <w:color w:themeColor="dark1" w:val="000000"/>
          <w:sz w:val="22"/>
          <w:szCs w:val="22"/>
          <w:shd w:fill="FFFFFF" w:val="clear"/>
        </w:rPr>
        <w:t>.</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 xml:space="preserve">Two other GROWdb MAGs contained genes for nitrite oxidation (the second step in nitrification) with taxonomy assignments to the </w:t>
      </w:r>
      <w:r>
        <w:rPr>
          <w:i/>
          <w:iCs/>
          <w:color w:themeColor="dark1" w:val="000000"/>
          <w:sz w:val="22"/>
          <w:szCs w:val="22"/>
          <w:shd w:fill="FFFFFF" w:val="clear"/>
        </w:rPr>
        <w:t xml:space="preserve">Nitrospira_D </w:t>
      </w:r>
      <w:r>
        <w:rPr>
          <w:color w:themeColor="dark1" w:val="000000"/>
          <w:sz w:val="22"/>
          <w:szCs w:val="22"/>
          <w:shd w:fill="FFFFFF" w:val="clear"/>
        </w:rPr>
        <w:t>genus and an unassigned species within the Palsa1315 genus of the Nitrospiraceae family. With these genomes being up to 95% complete, we infer comamomox</w:t>
      </w:r>
      <w:r>
        <w:fldChar w:fldCharType="begin"/>
      </w:r>
      <w:r>
        <w:rPr/>
        <w:instrText xml:space="preserve">ADDIN ZOTERO_ITEM CSL_CITATION {"citationID":"5TEJAWj0","properties":{"formattedCitation":"\\super 16,34\\nosupersub{}","plainCitation":"16,34","noteIndex":0},"citationItems":[{"id":60,"uris":["http://zotero.org/users/7624876/items/JAKWVEU2"],"itemData":{"id":60,"type":"article-journal","abstract":"The recent discovery of comammox Nitrospira as complete nitrifiers has fundamentally renewed perceptions of nitrogen cycling in natural and engineered systems, yet little is known about the environmental controls on these newly recognized bacteria. Based on improved phylogenetic resolution through successful assembly of ten novel genomes (71–96% completeness), we provided the first biogeographic patterns for planktonic and benthic comammox Nitrospira in the Yangtze River over a 6030 km continuum. Our study revealed the widespread distributions and relative abundance of comammox Nitrospira in this large freshwater system, constituting 30 and 46% of ammonia-oxidizing prokaryotes (AOPs) and displaying 30.4- and 17.9-fold greater abundances than canonical Nitrospira representatives in water and sediments, respectively. Comammox Nitrospira contributed more to nitrifier abundances (34–87% of AOPs) in typical oligotrophic environments with a higher pH and lower temperature, particularly in the plateau (clade B), mountain and foothill (clade A) areas of the upper reach. The dominant position of planktonic comammox Nitrospira was replaced by canonical Nitrospira sublineages I/II and ammonia-oxidizing bacteria from the plateau to downstream plain due to environmental selection, while the dissimilarity of benthic comammox Nitrospira was moderately associated with geographic distance. A substantial decrease (83%) in benthic comammox Nitrospira abundance occurred immediately downstream of the Three Gorges Dam, consistent with a similarly considerable decrease in overall sediment bacterial taxa. Together, this study highlights the previously unrecognized dominance of comammox Nitrospira in major river systems and underlines the importance of revisiting the distributions of and controls on nitrification processes within global freshwater environments.","container-title":"The ISME Journal","DOI":"10.1038/s41396-020-0701-8","ISSN":"1751-7370","issue":"10","journalAbbreviation":"ISME J","language":"en","license":"2020 The Author(s)","note":"number: 10\npublisher: Nature Publishing Group","page":"2488-2504","source":"www.nature.com","title":"Comammox Nitrospira within the Yangtze River continuum: community, biogeography, and ecological drivers","title-short":"Comammox Nitrospira within the Yangtze River continuum","volume":"14","author":[{"family":"Liu","given":"Shufeng"},{"family":"Wang","given":"Haiying"},{"family":"Chen","given":"Liming"},{"family":"Wang","given":"Jiawen"},{"family":"Zheng","given":"Maosheng"},{"family":"Liu","given":"Sitong"},{"family":"Chen","given":"Qian"},{"family":"Ni","given":"Jinren"}],"issued":{"date-parts":[["2020",10]]}}},{"id":1251,"uris":["http://zotero.org/users/7624876/items/SPNSKQAI"],"itemData":{"id":1251,"type":"article-journal","abstract":"Nitrification, the oxidation of ammonia via nitrite to nitrate, has\nalways been considered as a two-step process catalyzed by chemolithoautotrophic\nmicroorganisms oxidizing either ammonia or nitrite. No known nitrifier carries\nout both steps, although complete nitrification should be energetically\nadvantageous. This functional separation has puzzled microbiologists for a\ncentury. Here we report on the discovery and cultivation of a completely\nnitrifying bacterium from the genus Nitrospira, a globally\ndistributed group of nitrite oxidizers. The genome of this chemolithoautotrophic\norganism encodes both the pathways for ammonia and nitrite oxidation, which are\nconcomitantly expressed during growth by ammonia oxidation to nitrate. Genes\naffiliated with the phylogenetically distinct ammonia monooxygenase and\nhydroxylamine dehydrogenase genes of Nitrospira are present in\nmany environments and were retrieved on Nitrospira-contigs in\nnew metagenomes from engineered systems. These findings fundamentally change our\npicture of nitrification and point to completely nitrifying\nNitrospira as key components of nitrogen-cycling microbial\ncommunities.","container-title":"Nature","DOI":"10.1038/nature16461","ISSN":"0028-0836","issue":"7583","journalAbbreviation":"Nature","note":"PMID: 26610024\nPMCID: PMC5152751","page":"504-509","source":"PubMed Central","title":"Complete nitrification by Nitrospira bacteria","volume":"528","author":[{"family":"Daims","given":"Holger"},{"family":"Lebedeva","given":"Elena V."},{"family":"Pjevac","given":"Petra"},{"family":"Han","given":"Ping"},{"family":"Herbold","given":"Craig"},{"family":"Albertsen","given":"Mads"},{"family":"Jehmlich","given":"Nico"},{"family":"Palatinszky","given":"Marton"},{"family":"Vierheilig","given":"Julia"},{"family":"Bulaev","given":"Alexandr"},{"family":"Kirkegaard","given":"Rasmus H."},{"family":"Bergen","given":"Martin","non-dropping-particle":"von"},{"family":"Rattei","given":"Thomas"},{"family":"Bendinger","given":"Bernd"},{"family":"Nielsen","given":"Per H."},{"family":"Wagner","given":"Michael"}],"issued":{"date-parts":[["2015",12,24]]}}}],"schema":"https://github.com/citation-style-language/schema/raw/master/csl-citation.json"}</w:instrText>
      </w:r>
      <w:r>
        <w:rPr/>
      </w:r>
      <w:r>
        <w:rPr/>
        <w:fldChar w:fldCharType="separate"/>
      </w:r>
      <w:r>
        <w:rPr/>
      </w:r>
      <w:r>
        <w:rPr>
          <w:color w:themeColor="dark1" w:val="000000"/>
          <w:sz w:val="22"/>
          <w:vertAlign w:val="superscript"/>
        </w:rPr>
        <w:t>16,34</w:t>
      </w:r>
      <w:r>
        <w:rPr/>
      </w:r>
      <w:r>
        <w:rPr/>
        <w:fldChar w:fldCharType="end"/>
      </w:r>
      <w:r>
        <w:rPr>
          <w:color w:themeColor="dark1" w:val="000000"/>
          <w:sz w:val="22"/>
          <w:szCs w:val="22"/>
          <w:shd w:fill="FFFFFF" w:val="clear"/>
        </w:rPr>
        <w:t xml:space="preserve"> is unlikely as these MAGs contained genes for nitrite oxidation but lacked genes for ammonia oxidation. These two nitrite oxidizers were detected in 14-88% of the metatranscriptome samples, including detection of transcripts for the key protein in nitrite oxidation. Each of the three nitrifier MAGs contained genes for combating reactive oxygen species (superoxide dismutase, catalase, and/or peroxidase) and a photolyase gene involved in the repair of damage caused by exposure to ultraviolet light, all adaptations likely important in surface waters</w:t>
      </w:r>
      <w:r>
        <w:fldChar w:fldCharType="begin"/>
      </w:r>
      <w:r>
        <w:rPr/>
        <w:instrText xml:space="preserve">ADDIN ZOTERO_ITEM CSL_CITATION {"citationID":"bE27Mory","properties":{"formattedCitation":"\\super 16\\nosupersub{}","plainCitation":"16","noteIndex":0},"citationItems":[{"id":60,"uris":["http://zotero.org/users/7624876/items/JAKWVEU2"],"itemData":{"id":60,"type":"article-journal","abstract":"The recent discovery of comammox Nitrospira as complete nitrifiers has fundamentally renewed perceptions of nitrogen cycling in natural and engineered systems, yet little is known about the environmental controls on these newly recognized bacteria. Based on improved phylogenetic resolution through successful assembly of ten novel genomes (71–96% completeness), we provided the first biogeographic patterns for planktonic and benthic comammox Nitrospira in the Yangtze River over a 6030 km continuum. Our study revealed the widespread distributions and relative abundance of comammox Nitrospira in this large freshwater system, constituting 30 and 46% of ammonia-oxidizing prokaryotes (AOPs) and displaying 30.4- and 17.9-fold greater abundances than canonical Nitrospira representatives in water and sediments, respectively. Comammox Nitrospira contributed more to nitrifier abundances (34–87% of AOPs) in typical oligotrophic environments with a higher pH and lower temperature, particularly in the plateau (clade B), mountain and foothill (clade A) areas of the upper reach. The dominant position of planktonic comammox Nitrospira was replaced by canonical Nitrospira sublineages I/II and ammonia-oxidizing bacteria from the plateau to downstream plain due to environmental selection, while the dissimilarity of benthic comammox Nitrospira was moderately associated with geographic distance. A substantial decrease (83%) in benthic comammox Nitrospira abundance occurred immediately downstream of the Three Gorges Dam, consistent with a similarly considerable decrease in overall sediment bacterial taxa. Together, this study highlights the previously unrecognized dominance of comammox Nitrospira in major river systems and underlines the importance of revisiting the distributions of and controls on nitrification processes within global freshwater environments.","container-title":"The ISME Journal","DOI":"10.1038/s41396-020-0701-8","ISSN":"1751-7370","issue":"10","journalAbbreviation":"ISME J","language":"en","license":"2020 The Author(s)","note":"number: 10\npublisher: Nature Publishing Group","page":"2488-2504","source":"www.nature.com","title":"Comammox Nitrospira within the Yangtze River continuum: community, biogeography, and ecological drivers","title-short":"Comammox Nitrospira within the Yangtze River continuum","volume":"14","author":[{"family":"Liu","given":"Shufeng"},{"family":"Wang","given":"Haiying"},{"family":"Chen","given":"Liming"},{"family":"Wang","given":"Jiawen"},{"family":"Zheng","given":"Maosheng"},{"family":"Liu","given":"Sitong"},{"family":"Chen","given":"Qian"},{"family":"Ni","given":"Jinren"}],"issued":{"date-parts":[["2020",10]]}}}],"schema":"https://github.com/citation-style-language/schema/raw/master/csl-citation.json"}</w:instrText>
      </w:r>
      <w:r>
        <w:rPr/>
      </w:r>
      <w:r>
        <w:rPr/>
        <w:fldChar w:fldCharType="separate"/>
      </w:r>
      <w:r>
        <w:rPr/>
      </w:r>
      <w:r>
        <w:rPr>
          <w:color w:themeColor="dark1" w:val="000000"/>
          <w:sz w:val="22"/>
          <w:vertAlign w:val="superscript"/>
        </w:rPr>
        <w:t>16</w:t>
      </w:r>
      <w:r>
        <w:rPr/>
      </w:r>
      <w:r>
        <w:rPr/>
        <w:fldChar w:fldCharType="end"/>
      </w:r>
      <w:r>
        <w:rPr>
          <w:color w:themeColor="dark1" w:val="000000"/>
          <w:sz w:val="22"/>
          <w:szCs w:val="22"/>
          <w:shd w:fill="FFFFFF" w:val="clear"/>
        </w:rPr>
        <w:t>. Overall, our findings uncover the nitrifier metabolic potential and expression in rivers, which are underrepresented in genomic databases compared to nitrifiers from soil and marine habitats.</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While not core members, we also detected 17 Patescibacterial MAGs that were transcriptionally active from the 48 total MAGs sampled in this phylum. These genomes all lacked the capacity for aerobic or anaerobic respiration and were inferred to be anoxic, obligate fermenters, consistent with prior genomic reports from this phylum that to date lacks any pure culture, characterized representatives</w:t>
      </w:r>
      <w:r>
        <w:fldChar w:fldCharType="begin"/>
      </w:r>
      <w:r>
        <w:rPr/>
        <w:instrText xml:space="preserve">ADDIN ZOTERO_ITEM CSL_CITATION {"citationID":"kdDIDcxD","properties":{"formattedCitation":"\\super 35,36\\nosupersub{}","plainCitation":"35,36","noteIndex":0},"citationItems":[{"id":1337,"uris":["http://zotero.org/users/7624876/items/3GNPG8E4"],"itemData":{"id":1337,"type":"article-journal","abstract":"The newly defined superphylum Patescibacteria such as Parcubacteria (OD1) and Microgenomates (OP11) has been found to be prevalent in groundwater, sediment, lake, and other aquifer environments. Recently increasing attention has been paid to this diverse superphylum including &gt; 20 candidate phyla (a large part of the candidate phylum radiation, CPR) because it refreshed our view of the tree of life. However, adaptive traits contributing to its prevalence are still not well known.","container-title":"Microbiome","DOI":"10.1186/s40168-020-00825-w","ISSN":"2049-2618","issue":"1","journalAbbreviation":"Microbiome","page":"51","source":"BioMed Central","title":"Small and mighty: adaptation of superphylum Patescibacteria to groundwater environment drives their genome simplicity","title-short":"Small and mighty","volume":"8","author":[{"family":"Tian","given":"Renmao"},{"family":"Ning","given":"Daliang"},{"family":"He","given":"Zhili"},{"family":"Zhang","given":"Ping"},{"family":"Spencer","given":"Sarah J."},{"family":"Gao","given":"Shuhong"},{"family":"Shi","given":"Weiling"},{"family":"Wu","given":"Linwei"},{"family":"Zhang","given":"Ya"},{"family":"Yang","given":"Yunfeng"},{"family":"Adams","given":"Benjamin G."},{"family":"Rocha","given":"Andrea M."},{"family":"Detienne","given":"Brittny L."},{"family":"Lowe","given":"Kenneth A."},{"family":"Joyner","given":"Dominique C."},{"family":"Klingeman","given":"Dawn M."},{"family":"Arkin","given":"Adam P."},{"family":"Fields","given":"Matthew W."},{"family":"Hazen","given":"Terry C."},{"family":"Stahl","given":"David A."},{"family":"Alm","given":"Eric J."},{"family":"Zhou","given":"Jizhong"}],"issued":{"date-parts":[["2020",4,6]]}}},{"id":1043,"uris":["http://zotero.org/users/7624876/items/5DDYH9EP"],"itemData":{"id":1043,"type":"article-journal","abstract":"BD1-5, OP11, and OD1 bacteria have been widely detected in anaerobic environments, but their metabolisms remain unclear owing to lack of cultivated representatives and minimal genomic sampling. We uncovered metabolic characteristics for members of these phyla, and a new lineage, PER, via cultivation-independent recovery of 49 partial to near-complete genomes from an acetate-amended aquifer. All organisms were nonrespiring anaerobes predicted to ferment. Three augment fermentation with archaeal-like hybrid type II/III ribulose-1,5-bisphosphate carboxylase-oxygenase (RuBisCO) that couples adenosine monophosphate salvage with CO2 fixation, a pathway not previously described in Bacteria. Members of OD1 reduce sulfur and may pump protons using archaeal-type hydrogenases. For six organisms, the UGA stop codon is translated as tryptophan. All bacteria studied here may play previously unrecognized roles in hydrogen production, sulfur cycling, and fermentation of refractory sedimentary carbon.","container-title":"Science","DOI":"10.1126/science.1224041","issue":"6102","note":"publisher: American Association for the Advancement of Science","page":"1661-1665","source":"science.org (Atypon)","title":"Fermentation, Hydrogen, and Sulfur Metabolism in Multiple Uncultivated Bacterial Phyla","volume":"337","author":[{"family":"Wrighton","given":"Kelly C."},{"family":"Thomas","given":"Brian C."},{"family":"Sharon","given":"Itai"},{"family":"Miller","given":"Christopher S."},{"family":"Castelle","given":"Cindy J."},{"family":"VerBerkmoes","given":"Nathan C."},{"family":"Wilkins","given":"Michael J."},{"family":"Hettich","given":"Robert L."},{"family":"Lipton","given":"Mary S."},{"family":"Williams","given":"Kenneth H."},{"family":"Long","given":"Philip E."},{"family":"Banfield","given":"Jillian F."}],"issued":{"date-parts":[["2012",9,28]]}}}],"schema":"https://github.com/citation-style-language/schema/raw/master/csl-citation.json"}</w:instrText>
      </w:r>
      <w:r>
        <w:rPr/>
      </w:r>
      <w:r>
        <w:rPr/>
        <w:fldChar w:fldCharType="separate"/>
      </w:r>
      <w:r>
        <w:rPr/>
      </w:r>
      <w:r>
        <w:rPr>
          <w:color w:themeColor="dark1" w:val="000000"/>
          <w:sz w:val="22"/>
          <w:vertAlign w:val="superscript"/>
        </w:rPr>
        <w:t>35,36</w:t>
      </w:r>
      <w:r>
        <w:rPr/>
      </w:r>
      <w:r>
        <w:rPr/>
        <w:fldChar w:fldCharType="end"/>
      </w:r>
      <w:r>
        <w:rPr>
          <w:color w:themeColor="dark1" w:val="000000"/>
          <w:sz w:val="22"/>
          <w:szCs w:val="22"/>
          <w:shd w:fill="FFFFFF" w:val="clear"/>
        </w:rPr>
        <w:t>. Given surface waters are oxic, we verified the abundance patterns reported here were consistent with other river metagenome and amplicon-based studies</w:t>
      </w:r>
      <w:r>
        <w:fldChar w:fldCharType="begin"/>
      </w:r>
      <w:r>
        <w:rPr/>
        <w:instrText xml:space="preserve">ADDIN ZOTERO_ITEM CSL_CITATION {"citationID":"h7sjfsxf","properties":{"formattedCitation":"\\super 37,38\\nosupersub{}","plainCitation":"37,38","noteIndex":0},"citationItems":[{"id":1223,"uris":["http://zotero.org/users/7624876/items/PYER2NJF"],"itemData":{"id":1223,"type":"article-journal","abstract":"Water samples for the 16S rRNA gene and water quality analyses were collected from around 155 km of river segments surrounding the urban areas in Xi’an, China. Multiple statistical analyses showed that the dynamic shifts of microbial communities in the Chan, Ba, and Feng Rivers from the spring to the summer seasons were apparent but little in the Zao River. The heterogeneity of microbial distributions was more due to the influence of hydrologic conditions and various sources of inflows in the rivers. The LEfSe analysis showed that the Chan and Zao Rivers, both more impacted by the sewage effluents, were more differentially abundant with bacteria related to polluted water, but the Ba and Feng Rivers, both on the outer side of the city, were more abundant with microbial communities in soil and freshwater environments in the summer. Multiple statistical analyses indicated that environmental variables had significant impacts on microbial communities. The geographical information system-based spatial analysis showed heterogeneity of microbial community distributions along the rivers. This study showed that the high-throughput sequencing analysis could identify some pathogenic bacteria that would significantly threaten public health and eco-environments in urban rivers.","container-title":"Environmental Science and Pollution Research","DOI":"10.1007/s11356-022-24539-8","ISSN":"1614-7499","journalAbbreviation":"Environ Sci Pollut Res","language":"en","source":"Springer Link","title":"Microbial biomarkers as indication of dynamic and heterogeneous urban water environments","URL":"https://doi.org/10.1007/s11356-022-24539-8","author":[{"family":"Lian","given":"Yanqing"},{"family":"Zhen","given":"Lisha"},{"family":"Chen","given":"Xi"},{"family":"Li","given":"Yang"},{"family":"Li","given":"Xiaona"}],"accessed":{"date-parts":[["2023",7,7]]},"issued":{"date-parts":[["2022",12,3]]}}},{"id":1225,"uris":["http://zotero.org/users/7624876/items/VR96DZLG"],"itemData":{"id":1225,"type":"article-journal","abstract":"Water is the main resource for maintaining life. Anthropic activities influence the microbial epidemiological chain in watersheds, which can act as ways of disseminating microorganisms resistant to antimicrobial drugs, with impacts on human, animal, and environmental health. Here, we characterized aquatic microbial communities and their resistomes in samples collected along Rio das Ostras watershed during two seasons. Surface water samples were collected at eleven sites from the Jundiá, Iriry, and Rio das Ostras rivers in two seasons (dry and wet season). Microbial DNA was extracted, high-throughput sequenced and screened for antimicrobial resistance genetic (ARG) markers. The physicochemical characteristics and the microbiota data confirmed that Rio das Ostras watershed can be divided into three well defined portions: rural, urban, and marine. Rural areas were enriched by bacteria typically found in limnic environments and Patescibacteria phyla. The urban portion was characterized by sites with low pH and groups associated with iron oxidation. Some genera of clinical relevance were also identified, though in relatively low abundance. The marine site was enriched mainly by Cyanobacteria and bacteria that showed strong correlation with conductivity, salinity, and chloride. Twenty-six ARG markers were identified on the resistome, being found most frequently in the urban area, despite being present in rural sites. Among them were some related to classes of great clinical concern, such as genes coding for extended-spectrum beta-lactamase (blaCTX-M and blaTEM), resistance to carbapenems (blaKPC) and to methicillin by Staphylococcus aureus (mecA). These results broaden our understanding of the microbial community of a watershed impacted by anthropogenic actions. The large number of ARGs detected along the Rio das Ostras watershed contrasts with the small number of microorganisms of clinical relevance observed, suggesting that antimicrobial resistance has arisen from non-clinical environments and microbes. Our results corroborate that freshwater acts as a reservoir of antimicrobial resistance genes.","container-title":"Science of The Total Environment","DOI":"10.1016/j.scitotenv.2021.148552","ISSN":"0048-9697","journalAbbreviation":"Science of The Total Environment","language":"en","page":"148552","source":"ScienceDirect","title":"A watershed impacted by anthropogenic activities: Microbial community alterations and reservoir of antimicrobial resistance genes","title-short":"A watershed impacted by anthropogenic activities","volume":"793","author":[{"family":"Regina","given":"Ana Luísa Almeida"},{"family":"Medeiros","given":"Julliane Dutra"},{"family":"Teixeira","given":"Francisco Martins"},{"family":"Côrrea","given":"Raíssa Pereira"},{"family":"Santos","given":"Fernanda Almeida Maciel"},{"family":"Brantes","given":"Caique Pinheiro Rosa"},{"family":"Pereira","given":"Ingrid Annes"},{"family":"Stapelfeldt","given":"Danielle Marques Araújo"},{"family":"Diniz","given":"Cláudio Galuppo"},{"family":"Silva","given":"Vânia Lúcia","non-dropping-particle":"da"}],"issued":{"date-parts":[["2021",11,1]]}}}],"schema":"https://github.com/citation-style-language/schema/raw/master/csl-citation.json"}</w:instrText>
      </w:r>
      <w:r>
        <w:rPr/>
      </w:r>
      <w:r>
        <w:rPr/>
        <w:fldChar w:fldCharType="separate"/>
      </w:r>
      <w:r>
        <w:rPr/>
      </w:r>
      <w:r>
        <w:rPr>
          <w:color w:themeColor="dark1" w:val="000000"/>
          <w:sz w:val="22"/>
          <w:vertAlign w:val="superscript"/>
        </w:rPr>
        <w:t>37,38</w:t>
      </w:r>
      <w:r>
        <w:rPr/>
      </w:r>
      <w:r>
        <w:rPr/>
        <w:fldChar w:fldCharType="end"/>
      </w:r>
      <w:r>
        <w:rPr>
          <w:color w:themeColor="dark1" w:val="000000"/>
          <w:sz w:val="22"/>
          <w:szCs w:val="22"/>
          <w:shd w:fill="FFFFFF" w:val="clear"/>
        </w:rPr>
        <w:t>, where these lineages accounted for up to 7% of the relative abundance in river surface water communities. It is possible that these obligately anaerobic members exist as endosymbionts, or thrive in lower oxygen niches associated with suspended particles, biofilms or hyporheic environments where oxygen can be depleted during dissolved organic matter decomposition</w:t>
      </w:r>
      <w:r>
        <w:fldChar w:fldCharType="begin"/>
      </w:r>
      <w:r>
        <w:rPr/>
        <w:instrText xml:space="preserve">ADDIN ZOTERO_ITEM CSL_CITATION {"citationID":"v9bqj8sV","properties":{"formattedCitation":"\\super 39,40\\nosupersub{}","plainCitation":"39,40","noteIndex":0},"citationItems":[{"id":1228,"uris":["http://zotero.org/users/7624876/items/FTTZJMCS"],"itemData":{"id":1228,"type":"article-journal","abstract":"Radial microscale distributions of oxygen and pH were studied in ca 1.5 mm large laboratory-made aggregates composed of phytoplankton detritus and fecal pellets. Microsensor measurements were done at spatial increments down to 0.05 mm in a vertical flow system in which the individual aggregates stabilized their position in the water phase according to the upward flow velocity. The aggregates were surrounded by a diffusive boundary layer with steep gradients of oxygen and pH. They were highly heterotrophic communities both under natural light conditions and in darkness. pH was lowered from 8.2 in the surrounding water to 7.4 in the center of an anoxic aggregate. Sulfide was not detectable by use of sulfide microelectrodes in anoxic aggregates, and methanogenic bacteria could not be detected after PCR (polymerase chain reaction) amplification using archaebacterial-specific primers. The oxygen respiration rate decreased exponentially over time with a T-1/2 of 2.3 d. Theoretical calculations of the volumetric oxygen respiration rate needed to deplete oxygen inside aggregates was compared to the density of organic matter in natural marine aggregates. These calculations showed that carbon limitation of heterotrophic processes would limit anoxic conditions to occurring only over a few hours, depending on the size of the aggregates. Therefore slow-growing obligate anaerobic microorganisms such as sulfate reducing bacteria and methanogenic bacteria may be limited by the relatively short persistence of anoxia in marine aggregates.","container-title":"AQUATIC MICROBIAL ECOLOGY","DOI":"10.3354/ame013285","journalAbbreviation":"AQUATIC MICROBIAL ECOLOGY","page":"285-294","source":"ResearchGate","title":"Anoxic aggregates - An ephemeral phenomenon in the pelagic environment?","volume":"13","author":[{"family":"Ploug","given":"Helle"},{"family":"Kühl","given":"Michael"},{"family":"BUCHHOLZCLEVEN","given":"B"}],"issued":{"date-parts":[["1997",9,11]]}}},{"id":1233,"uris":["http://zotero.org/users/7624876/items/KSMYD4XS"],"itemData":{"id":1233,"type":"article-journal","abstract":"Aerobic and anaerobic cultivation techniques, 16S rDNA-based phylogeny, and fluorescent in situ hybridization were used to describe the phylogenetic diversity and physiological versatility of lotic microbial aggregates (‘river snow’) obtained from the river Elbe. In the course of the year the ‘river snow’ community changed. It was characterized by a great bacterial diversity in spring, the predominant occurrence of algae in summer and reduction of the total bacterial cell count in autumn and winter. In all ‘river snow’ samples, more than 70% of the bacteria counted with the general DNA stain DAPI also hybridized with the Bacteria-specific probe EUB338. In situ analysis of the bacterial ‘river snow’ community with a comprehensive suite of specific rRNA-targeted probes revealed population dynamics to be governed by seasonal factors. During all seasons, β-Proteobacteria constituted the numerically most important bacterial group forming up to 54% of the total cell counts. In contrast to this, the relative abundance of other major bacterial lineages ranged from 2% for the order Planctomycetales to 36% for Cytophaga-Flavobacteria. Cultivation of ‘river snow’ under aerobic and anaerobic conditions with a variety of different media resulted in the isolation of 40 new bacterial strains. Phenotypic and phylogenetic analyses revealed these new strains to be mostly unknown organisms affiliated to different bacterial phyla. Application of newly developed specific oligonucleotide probes proved the cultivated bacteria, including clostridia and the numerically abundant β-Proteobacteria, as relevant in situ members of the ‘river snow’ community.","container-title":"FEMS Microbiology Ecology","DOI":"10.1111/j.1574-6941.2000.tb00738.x","ISSN":"0168-6496","issue":"2","journalAbbreviation":"FEMS Microbiology Ecology","page":"157-170","source":"Silverchair","title":"Characterization of the microbial community of lotic organic aggregates (‘river snow’) in the Elbe River of Germany by cultivation and molecular methods","volume":"33","author":[{"family":"Böckelmann","given":"Uta"},{"family":"Manz","given":"Werner"},{"family":"Neu","given":"Thomas R."},{"family":"Szewzyk","given":"Ulrich"}],"issued":{"date-parts":[["2000",8,1]]}}}],"schema":"https://github.com/citation-style-language/schema/raw/master/csl-citation.json"}</w:instrText>
      </w:r>
      <w:r>
        <w:rPr/>
      </w:r>
      <w:r>
        <w:rPr/>
        <w:fldChar w:fldCharType="separate"/>
      </w:r>
      <w:r>
        <w:rPr/>
      </w:r>
      <w:r>
        <w:rPr>
          <w:color w:themeColor="dark1" w:val="000000"/>
          <w:sz w:val="22"/>
          <w:vertAlign w:val="superscript"/>
        </w:rPr>
        <w:t>39,40</w:t>
      </w:r>
      <w:r>
        <w:rPr/>
      </w:r>
      <w:r>
        <w:rPr/>
        <w:fldChar w:fldCharType="end"/>
      </w:r>
      <w:r>
        <w:rPr>
          <w:color w:themeColor="dark1" w:val="000000"/>
          <w:sz w:val="22"/>
          <w:szCs w:val="22"/>
          <w:shd w:fill="FFFFFF" w:val="clear"/>
        </w:rPr>
        <w:t xml:space="preserve">.  In support of the latter, we observed that relative abundance and expression of Patescibacteria significantly decreased with river </w:t>
      </w:r>
      <w:r>
        <w:rPr>
          <w:color w:themeColor="dark1" w:val="000000"/>
          <w:sz w:val="22"/>
          <w:szCs w:val="22"/>
        </w:rPr>
        <w:t>size (</w:t>
      </w:r>
      <w:r>
        <w:rPr>
          <w:b/>
          <w:bCs/>
          <w:color w:themeColor="dark1" w:val="000000"/>
          <w:sz w:val="22"/>
          <w:szCs w:val="22"/>
        </w:rPr>
        <w:t>Extended Data Fig. 8</w:t>
      </w:r>
      <w:r>
        <w:rPr>
          <w:color w:themeColor="dark1" w:val="000000"/>
          <w:sz w:val="22"/>
          <w:szCs w:val="22"/>
        </w:rPr>
        <w:t xml:space="preserve">), </w:t>
      </w:r>
      <w:r>
        <w:rPr>
          <w:color w:themeColor="dark1" w:val="000000"/>
          <w:sz w:val="22"/>
          <w:szCs w:val="22"/>
          <w:shd w:fill="FFFFFF" w:val="clear"/>
        </w:rPr>
        <w:t>suggesting these obligate fermenters were more active in shallow waters when there is greater exchange between water and the stream bed</w:t>
      </w:r>
      <w:r>
        <w:fldChar w:fldCharType="begin"/>
      </w:r>
      <w:r>
        <w:rPr/>
        <w:instrText xml:space="preserve">ADDIN ZOTERO_ITEM CSL_CITATION {"citationID":"FbuA1r30","properties":{"formattedCitation":"\\super 41\\nosupersub{}","plainCitation":"41","noteIndex":0},"citationItems":[{"id":1347,"uris":["http://zotero.org/users/7624876/items/ZRZJTXX2"],"itemData":{"id":1347,"type":"article-journal","abstract":"Rivers may be efficient environments for metabolizing terrestrial organic carbon that was previously thought to be recalcitrant, owing to pockets that provide geophysical opportunities by retaining material for longer, and to the adaptation of microbial communities, which has enabled them to exploit the energy that escapes upstream ecosystems.","container-title":"Nature Geoscience","DOI":"10.1038/ngeo101","ISSN":"1752-0908","issue":"2","journalAbbreviation":"Nature Geosci","language":"en","license":"2008 Springer Nature Limited","note":"number: 2\npublisher: Nature Publishing Group","page":"95-100","source":"www.nature.com","title":"Biophysical controls on organic carbon fluxes in fluvial networks","volume":"1","author":[{"family":"Battin","given":"Tom J."},{"family":"Kaplan","given":"Louis A."},{"family":"Findlay","given":"Stuart"},{"family":"Hopkinson","given":"Charles S."},{"family":"Marti","given":"Eugenia"},{"family":"Packman","given":"Aaron I."},{"family":"Newbold","given":"J. Denis"},{"family":"Sabater","given":"Francesc"}],"issued":{"date-parts":[["2008",2]]}}}],"schema":"https://github.com/citation-style-language/schema/raw/master/csl-citation.json"}</w:instrText>
      </w:r>
      <w:r>
        <w:rPr/>
      </w:r>
      <w:r>
        <w:rPr/>
        <w:fldChar w:fldCharType="separate"/>
      </w:r>
      <w:r>
        <w:rPr/>
      </w:r>
      <w:r>
        <w:rPr>
          <w:color w:themeColor="dark1" w:val="000000"/>
          <w:sz w:val="22"/>
          <w:vertAlign w:val="superscript"/>
        </w:rPr>
        <w:t>41</w:t>
      </w:r>
      <w:r>
        <w:rPr/>
      </w:r>
      <w:r>
        <w:rPr/>
        <w:fldChar w:fldCharType="end"/>
      </w:r>
      <w:r>
        <w:rPr>
          <w:color w:themeColor="dark1" w:val="000000"/>
          <w:sz w:val="22"/>
          <w:szCs w:val="22"/>
          <w:shd w:fill="FFFFFF" w:val="clear"/>
        </w:rPr>
        <w:t xml:space="preserve">. </w:t>
      </w:r>
    </w:p>
    <w:p>
      <w:pPr>
        <w:pStyle w:val="Normal"/>
        <w:spacing w:lineRule="auto" w:line="480" w:before="0" w:after="0"/>
        <w:ind w:firstLine="720"/>
        <w:contextualSpacing/>
        <w:rPr>
          <w:color w:themeColor="dark1" w:val="000000"/>
          <w:sz w:val="22"/>
          <w:szCs w:val="22"/>
        </w:rPr>
      </w:pPr>
      <w:r>
        <w:rPr>
          <w:color w:themeColor="dark1" w:val="000000"/>
          <w:sz w:val="22"/>
          <w:szCs w:val="22"/>
        </w:rPr>
        <w:t>The occurrence of antibiotics and </w:t>
      </w:r>
      <w:hyperlink r:id="rId4" w:tgtFrame="Learn more about antibiotic resistance genes from ScienceDirect's AI-generated Topic Pages">
        <w:r>
          <w:rPr>
            <w:rStyle w:val="Hyperlink"/>
            <w:color w:themeColor="dark1" w:val="000000"/>
            <w:sz w:val="22"/>
            <w:szCs w:val="22"/>
            <w:u w:val="none"/>
          </w:rPr>
          <w:t>antibiotic resistance genes</w:t>
        </w:r>
      </w:hyperlink>
      <w:r>
        <w:rPr>
          <w:color w:themeColor="dark1" w:val="000000"/>
          <w:sz w:val="22"/>
          <w:szCs w:val="22"/>
        </w:rPr>
        <w:t xml:space="preserve"> (ARGs) in </w:t>
      </w:r>
      <w:hyperlink r:id="rId5" w:tgtFrame="Learn more about riverine systems from ScienceDirect's AI-generated Topic Pages">
        <w:r>
          <w:rPr>
            <w:rStyle w:val="Hyperlink"/>
            <w:color w:themeColor="dark1" w:val="000000"/>
            <w:sz w:val="22"/>
            <w:szCs w:val="22"/>
            <w:u w:val="none"/>
          </w:rPr>
          <w:t>riverine systems</w:t>
        </w:r>
      </w:hyperlink>
      <w:r>
        <w:rPr>
          <w:color w:themeColor="dark1" w:val="000000"/>
          <w:sz w:val="22"/>
          <w:szCs w:val="22"/>
        </w:rPr>
        <w:t> has become a growing concern worldwide. As rivers flow with heavy antibiotic burdens, antibiotic resistance develops rapidly and disseminates into various environmental compartments</w:t>
      </w:r>
      <w:r>
        <w:fldChar w:fldCharType="begin"/>
      </w:r>
      <w:r>
        <w:rPr/>
        <w:instrText xml:space="preserve">ADDIN ZOTERO_ITEM CSL_CITATION {"citationID":"4zUqntmf","properties":{"formattedCitation":"\\super 42\\nosupersub{}","plainCitation":"42","noteIndex":0},"citationItems":[{"id":1317,"uris":["http://zotero.org/users/7624876/items/79UGH9BX"],"itemData":{"id":1317,"type":"article-journal","abstract":"Large amounts of antibiotics are currently used in livestock breeding, which is the main driving factor contributing to the occurrence, spread and proliferation of antibiotic resistant bacteria (ARB) and antibiotic resistance genes (ARGs) in the environment. In this study, high-throughput sequencing based metagenomic approaches were employed to characterize the tempo-spacial changes of antibiotic resistome, bacterial community and their correlations in pig farming wastewater and its receiving river. A total of 194 ARG subtypes within 14 ARG types were detectable in all the samples, and their total relative abundance increased in the river water after receiving wastewater discharge, while decreased in the downstream river water. Network analysis showed that 25.26% ARGs within the same type or among the different types showed higher incidences of non-random co-occurrence. The wastewater discharge evidently increased bacterial diversity and induced bacterial community shift in the receiving river water. The genera of Treponema, Prevotella, Pseudomonas, Bacteroides, Oscillibacter and Acholeplasma dominated in the wastewater samples and almost disappeared in the receiving river water, but bacterial pathogens Clostridium difficile and Arcobacter butzleri still occurred in the receiving water. Correlation analysis and host analysis consistently showed that the changes in the abundances of several key genera like Prevotella and Treponema were significantly and positively correlated with the antibiotic resistome alteration. Variation partitioning analysis indicated that bacterial community played a more important role in the resistome alteration than mobile genetic elements. This study may help to understand the correlations among antibiotic resistome, microbiota and environmental conditions in the wastewater-receiving river water.","container-title":"Water Research","DOI":"10.1016/j.watres.2017.07.061","ISSN":"0043-1354","journalAbbreviation":"Water Research","language":"en","page":"259-268","source":"ScienceDirect","title":"Fate of antibiotic resistance genes and their associations with bacterial community in livestock breeding wastewater and its receiving river water","volume":"124","author":[{"family":"Jia","given":"Shuyu"},{"family":"Zhang","given":"Xu-Xiang"},{"family":"Miao","given":"Yu"},{"family":"Zhao","given":"Yanting"},{"family":"Ye","given":"Lin"},{"family":"Li","given":"Bing"},{"family":"Zhang","given":"Tong"}],"issued":{"date-parts":[["2017",11,1]]}}}],"schema":"https://github.com/citation-style-language/schema/raw/master/csl-citation.json"}</w:instrText>
      </w:r>
      <w:r>
        <w:rPr/>
      </w:r>
      <w:r>
        <w:rPr/>
        <w:fldChar w:fldCharType="separate"/>
      </w:r>
      <w:r>
        <w:rPr/>
      </w:r>
      <w:r>
        <w:rPr>
          <w:color w:themeColor="dark1" w:val="000000"/>
          <w:sz w:val="22"/>
          <w:vertAlign w:val="superscript"/>
        </w:rPr>
        <w:t>42</w:t>
      </w:r>
      <w:r>
        <w:rPr/>
      </w:r>
      <w:r>
        <w:rPr/>
        <w:fldChar w:fldCharType="end"/>
      </w:r>
      <w:r>
        <w:rPr>
          <w:color w:themeColor="dark1" w:val="000000"/>
          <w:sz w:val="22"/>
          <w:szCs w:val="22"/>
        </w:rPr>
        <w:t>.  Antibiotic production is also part of natural competition in these complex communities.  We cataloged 1,587 candidate ARGs recovered from 1135 (54.3%) MAGs in GROWdb, representing 25 different Phyla.  Approximately 29% of the ARGs had evidence of expression in the metatranscriptome of one or more samples, and eleven samples had at least 20 ARGs with evidence of expression.  Because our analysis was MAG-focused, these numbers may represent a floor on ARG prevalence in rivers, as they do not include plasmid-encoded ARGs.  These candidate ARGs represent 25 broad antimicrobial resistance gene families as defined by the Comprehensive Antibiotic Resistance Database (CARD)</w:t>
      </w:r>
      <w:r>
        <w:fldChar w:fldCharType="begin"/>
      </w:r>
      <w:r>
        <w:rPr/>
        <w:instrText xml:space="preserve">ADDIN ZOTERO_ITEM CSL_CITATION {"citationID":"xFZkGUPK","properties":{"formattedCitation":"\\super 43\\nosupersub{}","plainCitation":"43","noteIndex":0},"citationItems":[{"id":1354,"uris":["http://zotero.org/users/7624876/items/DRNXHPPY"],"itemData":{"id":1354,"type":"article-journal","abstract":"The Comprehensive Antibiotic Resistance Database (CARD; card.mcmaster.ca) combines the Antibiotic Resistance Ontology (ARO) with curated AMR gene (ARG) sequences and resistance-conferring mutations to provide an informatics framework for annotation and interpretation of resistomes. As of version 3.2.4, CARD encompasses 6627 ontology terms, 5010 reference sequences, 1933 mutations, 3004 publications, and 5057 AMR detection models that can be used by the accompanying Resistance Gene Identifier (RGI) software to annotate genomic or metagenomic sequences. Focused curation enhancements since 2020 include expanded β-lactamase curation, incorporation of likelihood-based AMR mutations for Mycobacterium tuberculosis, addition of disinfectants and antiseptics plus their associated ARGs, and systematic curation of resistance-modifying agents. This expanded curation includes 180 new AMR gene families, 15 new drug classes, 1 new resistance mechanism, and two new ontological relationships: evolutionary_variant_of and is_small_molecule_inhibitor. In silico prediction of resistomes and prevalence statistics of ARGs has been expanded to 377 pathogens, 21,079 chromosomes, 2,662 genomic islands, 41,828 plasmids and 155,606 whole-genome shotgun assemblies, resulting in collation of 322,710 unique ARG allele sequences. New features include the CARD:Live collection of community submitted isolate resistome data and the introduction of standardized 15 character CARD Short Names for ARGs to support machine learning efforts.","container-title":"Nucleic Acids Research","DOI":"10.1093/nar/gkac920","ISSN":"0305-1048","issue":"D1","journalAbbreviation":"Nucleic Acids Research","page":"D690-D699","source":"Silverchair","title":"CARD 2023: expanded curation, support for machine learning, and resistome prediction at the Comprehensive Antibiotic Resistance Database","title-short":"CARD 2023","volume":"51","author":[{"family":"Alcock","given":"Brian P"},{"family":"Huynh","given":"William"},{"family":"Chalil","given":"Romeo"},{"family":"Smith","given":"Keaton W"},{"family":"Raphenya","given":"Amogelang R"},{"family":"Wlodarski","given":"Mateusz A"},{"family":"Edalatmand","given":"Arman"},{"family":"Petkau","given":"Aaron"},{"family":"Syed","given":"Sohaib A"},{"family":"Tsang","given":"Kara K"},{"family":"Baker","given":"Sheridan J C"},{"family":"Dave","given":"Mugdha"},{"family":"McCarthy","given":"Madeline C"},{"family":"Mukiri","given":"Karyn M"},{"family":"Nasir","given":"Jalees A"},{"family":"Golbon","given":"Bahar"},{"family":"Imtiaz","given":"Hamna"},{"family":"Jiang","given":"Xingjian"},{"family":"Kaur","given":"Komal"},{"family":"Kwong","given":"Megan"},{"family":"Liang","given":"Zi Cheng"},{"family":"Niu","given":"Keyu C"},{"family":"Shan","given":"Prabakar"},{"family":"Yang","given":"Jasmine Y J"},{"family":"Gray","given":"Kristen L"},{"family":"Hoad","given":"Gemma R"},{"family":"Jia","given":"Baofeng"},{"family":"Bhando","given":"Timsy"},{"family":"Carfrae","given":"Lindsey A"},{"family":"Farha","given":"Maya A"},{"family":"French","given":"Shawn"},{"family":"Gordzevich","given":"Rodion"},{"family":"Rachwalski","given":"Kenneth"},{"family":"Tu","given":"Megan M"},{"family":"Bordeleau","given":"Emily"},{"family":"Dooley","given":"Damion"},{"family":"Griffiths","given":"Emma"},{"family":"Zubyk","given":"Haley L"},{"family":"Brown","given":"Eric D"},{"family":"Maguire","given":"Finlay"},{"family":"Beiko","given":"Robert G"},{"family":"Hsiao","given":"William W L"},{"family":"Brinkman","given":"Fiona S L"},{"family":"Van Domselaar","given":"Gary"},{"family":"McArthur","given":"Andrew G"}],"issued":{"date-parts":[["2023",1,6]]}}}],"schema":"https://github.com/citation-style-language/schema/raw/master/csl-citation.json"}</w:instrText>
      </w:r>
      <w:r>
        <w:rPr/>
      </w:r>
      <w:r>
        <w:rPr/>
        <w:fldChar w:fldCharType="separate"/>
      </w:r>
      <w:r>
        <w:rPr/>
      </w:r>
      <w:r>
        <w:rPr>
          <w:color w:themeColor="dark1" w:val="000000"/>
          <w:sz w:val="22"/>
          <w:vertAlign w:val="superscript"/>
        </w:rPr>
        <w:t>43</w:t>
      </w:r>
      <w:r>
        <w:rPr/>
      </w:r>
      <w:r>
        <w:rPr/>
        <w:fldChar w:fldCharType="end"/>
      </w:r>
      <w:r>
        <w:rPr>
          <w:color w:themeColor="dark1" w:val="000000"/>
          <w:sz w:val="22"/>
          <w:szCs w:val="22"/>
        </w:rPr>
        <w:t>.  Individual MAGs sometimes coded for ARGs from multiple gene families and targeting multiple drug classes.</w:t>
      </w:r>
    </w:p>
    <w:p>
      <w:pPr>
        <w:pStyle w:val="Normal"/>
        <w:spacing w:lineRule="auto" w:line="480" w:before="0" w:after="0"/>
        <w:ind w:firstLine="720"/>
        <w:contextualSpacing/>
        <w:rPr>
          <w:color w:themeColor="dark1" w:val="000000"/>
          <w:sz w:val="22"/>
          <w:szCs w:val="22"/>
        </w:rPr>
      </w:pPr>
      <w:r>
        <w:rPr>
          <w:color w:themeColor="dark1" w:val="000000"/>
          <w:sz w:val="22"/>
          <w:szCs w:val="22"/>
        </w:rPr>
        <w:t>Interestingly, most (n=1,219) candidate ARGs were homologs of proteins coded in glycopeptide resistance (</w:t>
      </w:r>
      <w:r>
        <w:rPr>
          <w:i/>
          <w:iCs/>
          <w:color w:themeColor="dark1" w:val="000000"/>
          <w:sz w:val="22"/>
          <w:szCs w:val="22"/>
        </w:rPr>
        <w:t>van</w:t>
      </w:r>
      <w:r>
        <w:rPr>
          <w:color w:themeColor="dark1" w:val="000000"/>
          <w:sz w:val="22"/>
          <w:szCs w:val="22"/>
        </w:rPr>
        <w:t>) gene clusters, which occurred in 955 distinct MAGs.  Although glycopeptide antibiotics and self-protective resistance genes are often associated with Gram-positive actinomycete producers</w:t>
      </w:r>
      <w:r>
        <w:fldChar w:fldCharType="begin"/>
      </w:r>
      <w:r>
        <w:rPr/>
        <w:instrText xml:space="preserve">ADDIN ZOTERO_ITEM CSL_CITATION {"citationID":"rnXLXjI2","properties":{"formattedCitation":"\\super 44,45\\nosupersub{}","plainCitation":"44,45","noteIndex":0},"citationItems":[{"id":1367,"uris":["http://zotero.org/users/7624876/items/A2TDDHHH"],"itemData":{"id":1367,"type":"article-journal","abstract":"Glycopeptide antibiotics are produced by Actinobacteria through biosynthetic gene clusters that include genes supporting their regulation, synthesis, export and resistance. The chemical and biosynthetic diversities of glycopeptides are the product of an intricate evolutionary history. Extracting this history from genome sequences is difficult as conservation of the individual components of these gene clusters is variable and each component can have a different trajectory. We show that glycopeptide biosynthesis and resistance in Actinobacteria maps to approximately 150–400 million years ago. Phylogenetic reconciliation reveals that the precursors of glycopeptide biosynthesis are far older than other components, implying that these clusters arose from a pre-existing pool of genes. We find that resistance appeared contemporaneously with biosynthetic genes, raising the possibility that the mechanism of action of glycopeptides was a driver of diversification in these gene clusters. Our results put antibiotic biosynthesis and resistance into an evolutionary context and can guide the future discovery of compounds possessing new mechanisms of action, which are especially needed as the usefulness of the antibiotics available at present is imperilled by human activity.","container-title":"Nature Microbiology","DOI":"10.1038/s41564-019-0531-5","ISSN":"2058-5276","issue":"11","journalAbbreviation":"Nat Microbiol","language":"en","license":"2019 The Author(s), under exclusive licence to Springer Nature Limited","note":"number: 11\npublisher: Nature Publishing Group","page":"1862-1871","source":"www.nature.com","title":"Phylogenetic reconciliation reveals the natural history of glycopeptide antibiotic biosynthesis and resistance","volume":"4","author":[{"family":"Waglechner","given":"Nicholas"},{"family":"McArthur","given":"Andrew G."},{"family":"Wright","given":"Gerard D."}],"issued":{"date-parts":[["2019",11]]}}},{"id":1365,"uris":["http://zotero.org/users/7624876/items/3NYB63S6"],"itemData":{"id":1365,"type":"article-journal","abstract":"Glycopeptide antibiotics (GPAs) are considered drugs of “last resort” for the treatment of life-threatening infections caused by relevant Gram-positive pathogens (enterococci, staphylococci, and clostridia). Driven by the issue of the never-stopping evolution of bacterial antibiotic resistance, research on GPA biosynthesis and resistance is developing fast in modern “post-genomic” era. It is today widely accepted that resistance mechanisms emerging in pathogens have been acquired from the soil-dwelling antibiotic-producing actinomycetes, which use them to avoid suicide during production, rather than being orchestrated de novo by pathogen bacteria upon continued treatment. Actually, more and more genomes of GPA producers are being unraveled, carrying a broad collection of differently arranged GPA resistance (named van) genes. In the producer actinomycetes, van genes are generally associated with the antibiotic biosynthetic gene clusters (BGCs) deputed to GPA biosynthesis, being probably transferred/arranged together, favoring a possible co-regulation between antibiotic production and self-resistance. GPA BGC-associated van genes have been also found mining public databases of bacterial genomic and metagenomic sequences. Interestingly, some BGCs for antibiotics, seemingly unrelated to GPAs (e.g., feglymycin), carry van gene homologues. Herein, we would like to cover the recent advances on the distribution of GPA resistance genes in genomic and metagenomics datasets related to GPA potential/proved producer microorganisms. A thorough understanding of GPA resistance in the producing microorganisms may prove useful in the future surveillance of emerging mechanisms of resistance to this clinically relevant antibiotic class.","container-title":"Frontiers in Microbiology","ISSN":"1664-302X","source":"Frontiers","title":"Glycopeptide Antibiotic Resistance Genes: Distribution and Function in the Producer Actinomycetes","title-short":"Glycopeptide Antibiotic Resistance Genes","URL":"https://www.frontiersin.org/articles/10.3389/fmicb.2020.01173","volume":"11","author":[{"family":"Yushchuk","given":"Oleksandr"},{"family":"Binda","given":"Elisa"},{"family":"Marinelli","given":"Flavia"}],"accessed":{"date-parts":[["2023",7,21]]},"issued":{"date-parts":[["2020"]]}}}],"schema":"https://github.com/citation-style-language/schema/raw/master/csl-citation.json"}</w:instrText>
      </w:r>
      <w:r>
        <w:rPr/>
      </w:r>
      <w:r>
        <w:rPr/>
        <w:fldChar w:fldCharType="separate"/>
      </w:r>
      <w:r>
        <w:rPr/>
      </w:r>
      <w:r>
        <w:rPr>
          <w:color w:themeColor="dark1" w:val="000000"/>
          <w:sz w:val="22"/>
          <w:vertAlign w:val="superscript"/>
        </w:rPr>
        <w:t>44,45</w:t>
      </w:r>
      <w:r>
        <w:rPr/>
      </w:r>
      <w:r>
        <w:rPr/>
        <w:fldChar w:fldCharType="end"/>
      </w:r>
      <w:r>
        <w:rPr>
          <w:color w:themeColor="dark1" w:val="000000"/>
          <w:sz w:val="22"/>
          <w:szCs w:val="22"/>
        </w:rPr>
        <w:t xml:space="preserve">, in the GROW data 65% of the MAGs containing </w:t>
      </w:r>
      <w:r>
        <w:rPr>
          <w:i/>
          <w:iCs/>
          <w:color w:themeColor="dark1" w:val="000000"/>
          <w:sz w:val="22"/>
          <w:szCs w:val="22"/>
        </w:rPr>
        <w:t>van</w:t>
      </w:r>
      <w:r>
        <w:rPr>
          <w:color w:themeColor="dark1" w:val="000000"/>
          <w:sz w:val="22"/>
          <w:szCs w:val="22"/>
        </w:rPr>
        <w:t xml:space="preserve"> homologs were found in 23 other diverse non-Actinobacteriota phyla, including 140 MAGs with at least 2 unique </w:t>
      </w:r>
      <w:r>
        <w:rPr>
          <w:i/>
          <w:iCs/>
          <w:color w:themeColor="dark1" w:val="000000"/>
          <w:sz w:val="22"/>
          <w:szCs w:val="22"/>
        </w:rPr>
        <w:t>van</w:t>
      </w:r>
      <w:r>
        <w:rPr>
          <w:color w:themeColor="dark1" w:val="000000"/>
          <w:sz w:val="22"/>
          <w:szCs w:val="22"/>
        </w:rPr>
        <w:t xml:space="preserve"> gene types.  Given self-protective glycopeptide resistance gene clusters have been found adjacent to or as part of a variety of different antibiotic biosynthetic gene clusters in actinobacteria</w:t>
      </w:r>
      <w:r>
        <w:fldChar w:fldCharType="begin"/>
      </w:r>
      <w:r>
        <w:rPr/>
        <w:instrText xml:space="preserve">ADDIN ZOTERO_ITEM CSL_CITATION {"citationID":"cCuKLefV","properties":{"formattedCitation":"\\super 44,45\\nosupersub{}","plainCitation":"44,45","noteIndex":0},"citationItems":[{"id":1367,"uris":["http://zotero.org/users/7624876/items/A2TDDHHH"],"itemData":{"id":1367,"type":"article-journal","abstract":"Glycopeptide antibiotics are produced by Actinobacteria through biosynthetic gene clusters that include genes supporting their regulation, synthesis, export and resistance. The chemical and biosynthetic diversities of glycopeptides are the product of an intricate evolutionary history. Extracting this history from genome sequences is difficult as conservation of the individual components of these gene clusters is variable and each component can have a different trajectory. We show that glycopeptide biosynthesis and resistance in Actinobacteria maps to approximately 150–400 million years ago. Phylogenetic reconciliation reveals that the precursors of glycopeptide biosynthesis are far older than other components, implying that these clusters arose from a pre-existing pool of genes. We find that resistance appeared contemporaneously with biosynthetic genes, raising the possibility that the mechanism of action of glycopeptides was a driver of diversification in these gene clusters. Our results put antibiotic biosynthesis and resistance into an evolutionary context and can guide the future discovery of compounds possessing new mechanisms of action, which are especially needed as the usefulness of the antibiotics available at present is imperilled by human activity.","container-title":"Nature Microbiology","DOI":"10.1038/s41564-019-0531-5","ISSN":"2058-5276","issue":"11","journalAbbreviation":"Nat Microbiol","language":"en","license":"2019 The Author(s), under exclusive licence to Springer Nature Limited","note":"number: 11\npublisher: Nature Publishing Group","page":"1862-1871","source":"www.nature.com","title":"Phylogenetic reconciliation reveals the natural history of glycopeptide antibiotic biosynthesis and resistance","volume":"4","author":[{"family":"Waglechner","given":"Nicholas"},{"family":"McArthur","given":"Andrew G."},{"family":"Wright","given":"Gerard D."}],"issued":{"date-parts":[["2019",11]]}}},{"id":1365,"uris":["http://zotero.org/users/7624876/items/3NYB63S6"],"itemData":{"id":1365,"type":"article-journal","abstract":"Glycopeptide antibiotics (GPAs) are considered drugs of “last resort” for the treatment of life-threatening infections caused by relevant Gram-positive pathogens (enterococci, staphylococci, and clostridia). Driven by the issue of the never-stopping evolution of bacterial antibiotic resistance, research on GPA biosynthesis and resistance is developing fast in modern “post-genomic” era. It is today widely accepted that resistance mechanisms emerging in pathogens have been acquired from the soil-dwelling antibiotic-producing actinomycetes, which use them to avoid suicide during production, rather than being orchestrated de novo by pathogen bacteria upon continued treatment. Actually, more and more genomes of GPA producers are being unraveled, carrying a broad collection of differently arranged GPA resistance (named van) genes. In the producer actinomycetes, van genes are generally associated with the antibiotic biosynthetic gene clusters (BGCs) deputed to GPA biosynthesis, being probably transferred/arranged together, favoring a possible co-regulation between antibiotic production and self-resistance. GPA BGC-associated van genes have been also found mining public databases of bacterial genomic and metagenomic sequences. Interestingly, some BGCs for antibiotics, seemingly unrelated to GPAs (e.g., feglymycin), carry van gene homologues. Herein, we would like to cover the recent advances on the distribution of GPA resistance genes in genomic and metagenomics datasets related to GPA potential/proved producer microorganisms. A thorough understanding of GPA resistance in the producing microorganisms may prove useful in the future surveillance of emerging mechanisms of resistance to this clinically relevant antibiotic class.","container-title":"Frontiers in Microbiology","ISSN":"1664-302X","source":"Frontiers","title":"Glycopeptide Antibiotic Resistance Genes: Distribution and Function in the Producer Actinomycetes","title-short":"Glycopeptide Antibiotic Resistance Genes","URL":"https://www.frontiersin.org/articles/10.3389/fmicb.2020.01173","volume":"11","author":[{"family":"Yushchuk","given":"Oleksandr"},{"family":"Binda","given":"Elisa"},{"family":"Marinelli","given":"Flavia"}],"accessed":{"date-parts":[["2023",7,21]]},"issued":{"date-parts":[["2020"]]}}}],"schema":"https://github.com/citation-style-language/schema/raw/master/csl-citation.json"}</w:instrText>
      </w:r>
      <w:r>
        <w:rPr/>
      </w:r>
      <w:r>
        <w:rPr/>
        <w:fldChar w:fldCharType="separate"/>
      </w:r>
      <w:r>
        <w:rPr/>
      </w:r>
      <w:r>
        <w:rPr>
          <w:color w:themeColor="dark1" w:val="000000"/>
          <w:sz w:val="22"/>
          <w:vertAlign w:val="superscript"/>
        </w:rPr>
        <w:t>44,45</w:t>
      </w:r>
      <w:r>
        <w:rPr/>
      </w:r>
      <w:r>
        <w:rPr/>
        <w:fldChar w:fldCharType="end"/>
      </w:r>
      <w:r>
        <w:rPr>
          <w:color w:themeColor="dark1" w:val="000000"/>
          <w:sz w:val="22"/>
          <w:szCs w:val="22"/>
        </w:rPr>
        <w:t xml:space="preserve">, this diversity suggests that rivers, like soils, might harbor both unique antibiotic biosynthetic gene clusters and antibiotic-resistance genes. </w:t>
      </w:r>
    </w:p>
    <w:p>
      <w:pPr>
        <w:pStyle w:val="Normal"/>
        <w:spacing w:lineRule="auto" w:line="480" w:before="0" w:after="0"/>
        <w:contextualSpacing/>
        <w:rPr>
          <w:color w:themeColor="dark1" w:val="000000"/>
          <w:sz w:val="22"/>
          <w:szCs w:val="22"/>
          <w:shd w:fill="FFFF00" w:val="clear"/>
        </w:rPr>
      </w:pPr>
      <w:r>
        <w:rPr>
          <w:color w:themeColor="dark1" w:val="000000"/>
          <w:sz w:val="22"/>
          <w:szCs w:val="22"/>
          <w:shd w:fill="FFFF00" w:val="clear"/>
        </w:rPr>
      </w:r>
    </w:p>
    <w:p>
      <w:pPr>
        <w:pStyle w:val="Normal"/>
        <w:spacing w:lineRule="auto" w:line="480" w:before="0" w:after="0"/>
        <w:contextualSpacing/>
        <w:rPr>
          <w:i/>
          <w:i/>
          <w:color w:themeColor="dark1" w:val="000000"/>
          <w:sz w:val="22"/>
          <w:szCs w:val="22"/>
        </w:rPr>
      </w:pPr>
      <w:r>
        <w:rPr>
          <w:i/>
          <w:color w:themeColor="dark1" w:val="000000"/>
          <w:sz w:val="22"/>
          <w:szCs w:val="22"/>
        </w:rPr>
        <w:t xml:space="preserve">River microbiomes exhibit biogeographical patterns at the continental scale </w:t>
      </w:r>
    </w:p>
    <w:p>
      <w:pPr>
        <w:pStyle w:val="Normal"/>
        <w:spacing w:lineRule="auto" w:line="480" w:before="0" w:after="0"/>
        <w:contextualSpacing/>
        <w:rPr>
          <w:color w:themeColor="dark1" w:val="000000"/>
          <w:sz w:val="22"/>
          <w:szCs w:val="22"/>
        </w:rPr>
      </w:pPr>
      <w:r>
        <w:rPr>
          <w:i/>
          <w:color w:themeColor="dark1" w:val="000000"/>
          <w:sz w:val="22"/>
          <w:szCs w:val="22"/>
        </w:rPr>
        <w:t xml:space="preserve"> </w:t>
      </w:r>
      <w:r>
        <w:rPr>
          <w:color w:themeColor="dark1" w:val="000000"/>
          <w:sz w:val="22"/>
          <w:szCs w:val="22"/>
        </w:rPr>
        <w:tab/>
        <w:t>One of the strengths of our experimental design was the spatial, chemical, and physical variables that accompanied our microbiome sampling, allowing us to contextualize the factors driving microbial biogeography at the continental scale. Previous studies have done this at local or regional levels using taxonomy alone</w:t>
      </w:r>
      <w:r>
        <w:fldChar w:fldCharType="begin"/>
      </w:r>
      <w:r>
        <w:rPr/>
        <w:instrText xml:space="preserve">ADDIN ZOTERO_ITEM CSL_CITATION {"citationID":"eaR5z2rY","properties":{"formattedCitation":"\\super 17,20,46\\nosupersub{}","plainCitation":"17,20,46","noteIndex":0},"citationItems":[{"id":1374,"uris":["http://zotero.org/users/7624876/items/Z96WXR7V"],"itemData":{"id":1374,"type":"article-journal","abstract":"During transit from soils to the ocean, microbial communities are modified and re-assembled, generating complex patterns of ecological succession. The potential effect of upstream assembly on downstream microbial community composition is seldom considered within aquatic networks. Here, we reconstructed the microbial succession along a land-freshwater-estuary continuum within La Romaine river watershed in Northeastern Canada. We captured hydrological seasonality and differentiated the total and reactive community by sequencing both 16 S rRNA genes and transcripts. By examining how DNA- and RNA-based assemblages diverge and converge along the continuum, we inferred temporal shifts in the relative importance of assembly processes, with mass effects dominant in spring, and species selection becoming stronger in summer. The location of strongest selection within the network differed between seasons, suggesting that selection hotspots shift depending on hydrological conditions. The unreactive fraction (no/minor RNA contribution) was composed of taxa with diverse potential origins along the whole aquatic network, while the majority of the reactive pool (major RNA contribution) could be traced to soil/soilwater-derived taxa, which were distributed along the entire rank-abundance curve. Overall, our findings highlight the importance of considering upstream history, hydrological seasonality and the reactive microbial fraction to fully understand microbial community assembly on a network scale.","container-title":"The ISME Journal","DOI":"10.1038/s41396-021-01146-y","ISSN":"1751-7370","issue":"4","journalAbbreviation":"ISME J","language":"en","license":"2021 The Author(s)","note":"number: 4\npublisher: Nature Publishing Group","page":"937-947","source":"www.nature.com","title":"Terrestrial connectivity, upstream aquatic history and seasonality shape bacterial community assembly within a large boreal aquatic network","volume":"16","author":[{"family":"Stadler","given":"Masumi"},{"family":"Giorgio","given":"Paul A.","non-dropping-particle":"del"}],"issued":{"date-parts":[["2022",4]]}}},{"id":1376,"uris":["http://zotero.org/users/7624876/items/LMFRDI2L"],"itemData":{"id":1376,"type":"article-journal","abstract":"Bacteria inhabiting boreal freshwaters are part of metacommunities where local assemblages are often linked by the flow of water in the landscape, yet the resulting spatial structure and the boundaries of the network metacommunity have never been explored. Here, we reconstruct the spatial structure of the bacterial metacommunity in a complex boreal aquatic network by determining the taxonomic composition of bacterial communities along the entire terrestrial/aquatic continuum, including soil and soilwaters, headwater streams, large rivers and lakes. We show that the network metacommunity has a directional spatial structure driven by a common terrestrial origin of aquatic communities, which are numerically dominated by taxa recruited from soils. Local community assembly is driven by variations along the hydrological continuum in the balance between mass effects and species sorting of terrestrial taxa, and seems further influenced by priority effects related to the spatial sequence of entry of soil bacteria into the network.","container-title":"Ecology Letters","DOI":"10.1111/ele.12499","ISSN":"1461-0248","issue":"11","language":"en","license":"© 2015 John Wiley &amp; Sons Ltd/CNRS","note":"_eprint: https://onlinelibrary.wiley.com/doi/pdf/10.1111/ele.12499","page":"1198-1206","source":"Wiley Online Library","title":"Terrestrial origin of bacterial communities in complex boreal freshwater networks","volume":"18","author":[{"family":"Ruiz-González","given":"Clara"},{"family":"Niño-García","given":"Juan Pablo"},{"family":"Giorgio","given":"Paul A.","non-dropping-particle":"del"}],"issued":{"date-parts":[["2015"]]}}},{"id":1380,"uris":["http://zotero.org/users/7624876/items/QMFIBZMK"],"itemData":{"id":1380,"type":"article-journal","abstract":"Recent climate change has increased arctic soil temperatures and thawed large areas of permafrost, allowing for microbial respiration of previously frozen C. Furthermore, soil destabilization from melting ice has caused an increase in thermokarst failures that expose buried C and release dissolved organic C (DOC) to surface waters. Once exposed, the fate of this C is unknown but will depend on its reactivity to sunlight and microbial attack, and the light available at the surface. In this study we manipulated water released from areas of thermokarst activity to show that newly exposed DOC is &gt;40% more susceptible to microbial conversion to CO(2) when exposed to UV light than when kept dark. When integrated over the water column of receiving rivers, this susceptibility translates to the light-stimulated bacterial activity being on average from 11% to 40% of the total areal activity in turbid versus DOC-colored rivers, respectively. The range of DOC lability to microbes seems to depend on prior light exposure, implying that sunlight may act as an amplification factor in the conversion of frozen C stores to C gases in the atmosphere.","container-title":"Proceedings of the National Academy of Sciences of the United States of America","DOI":"10.1073/pnas.1214104110","ISSN":"1091-6490","issue":"9","journalAbbreviation":"Proc Natl Acad Sci U S A","language":"eng","note":"PMID: 23401500\nPMCID: PMC3587192","page":"3429-3434","source":"PubMed","title":"Surface exposure to sunlight stimulates CO2 release from permafrost soil carbon in the Arctic","volume":"110","author":[{"family":"Cory","given":"Rose M."},{"family":"Crump","given":"Byron C."},{"family":"Dobkowski","given":"Jason A."},{"family":"Kling","given":"George W."}],"issued":{"date-parts":[["2013",2,26]]}}}],"schema":"https://github.com/citation-style-language/schema/raw/master/csl-citation.json"}</w:instrText>
      </w:r>
      <w:r>
        <w:rPr/>
      </w:r>
      <w:r>
        <w:rPr/>
        <w:fldChar w:fldCharType="separate"/>
      </w:r>
      <w:r>
        <w:rPr/>
      </w:r>
      <w:r>
        <w:rPr>
          <w:color w:themeColor="dark1" w:val="000000"/>
          <w:sz w:val="22"/>
          <w:vertAlign w:val="superscript"/>
        </w:rPr>
        <w:t>17,20,46</w:t>
      </w:r>
      <w:r>
        <w:rPr/>
      </w:r>
      <w:r>
        <w:rPr/>
        <w:fldChar w:fldCharType="end"/>
      </w:r>
      <w:r>
        <w:rPr>
          <w:color w:themeColor="dark1" w:val="000000"/>
          <w:sz w:val="22"/>
          <w:szCs w:val="22"/>
        </w:rPr>
        <w:t>, but to our knowledge these analyses have not incorporated functional gene-trait information nor been done at the continental scale. We hypothesized that river microbial communities exhibit biogeographical patterns at the continental scale of inquiry, and that these patterns would be predictable from hydrobiogeochemical, geographic, and land management factors. Every sample had a paired suite of more than 250 physical, chemical, and spatial variables (e.g., stream size, latitude, total nitrogen), which we used to identify the potential drivers of microbiome structure and expressed function (</w:t>
      </w:r>
      <w:r>
        <w:rPr>
          <w:b/>
          <w:bCs/>
          <w:color w:themeColor="dark1" w:val="000000"/>
          <w:sz w:val="22"/>
          <w:szCs w:val="22"/>
        </w:rPr>
        <w:t>Extended Data File 1</w:t>
      </w:r>
      <w:r>
        <w:rPr>
          <w:color w:themeColor="dark1" w:val="000000"/>
          <w:sz w:val="22"/>
          <w:szCs w:val="22"/>
        </w:rPr>
        <w:t xml:space="preserve">). </w:t>
      </w:r>
    </w:p>
    <w:p>
      <w:pPr>
        <w:pStyle w:val="Normal"/>
        <w:spacing w:lineRule="auto" w:line="480" w:before="0" w:after="0"/>
        <w:ind w:firstLine="720"/>
        <w:contextualSpacing/>
        <w:rPr>
          <w:color w:themeColor="dark1" w:val="000000"/>
          <w:sz w:val="22"/>
          <w:szCs w:val="22"/>
        </w:rPr>
      </w:pPr>
      <w:r>
        <w:rPr>
          <w:color w:themeColor="dark1" w:val="000000"/>
          <w:sz w:val="22"/>
          <w:szCs w:val="22"/>
        </w:rPr>
        <w:t>Of all the river site variables examined (</w:t>
      </w:r>
      <w:r>
        <w:rPr>
          <w:b/>
          <w:bCs/>
          <w:color w:themeColor="dark1" w:val="000000"/>
          <w:sz w:val="22"/>
          <w:szCs w:val="22"/>
        </w:rPr>
        <w:t>Fig. 4A</w:t>
      </w:r>
      <w:r>
        <w:rPr>
          <w:color w:themeColor="dark1" w:val="000000"/>
          <w:sz w:val="22"/>
          <w:szCs w:val="22"/>
        </w:rPr>
        <w:t>), stream order, a numerical ranking of the relative river size that spans small headwater streams (low order 1-3) to larger rivers like sections of Mississippi river (high order 8-12), was the most important controller of microbiome composition. River size was more important than latitudinal position or total carbon, which are often cited as controllers of microbiomes across other habitats</w:t>
      </w:r>
      <w:r>
        <w:fldChar w:fldCharType="begin"/>
      </w:r>
      <w:r>
        <w:rPr/>
        <w:instrText xml:space="preserve">ADDIN ZOTERO_ITEM CSL_CITATION {"citationID":"5weXjDgO","properties":{"formattedCitation":"\\super 47,48\\nosupersub{}","plainCitation":"47,48","noteIndex":0},"citationItems":[{"id":1261,"uris":["http://zotero.org/users/7624876/items/I2IAU9UZ"],"itemData":{"id":1261,"type":"article-journal","abstract":"Macroecological rules have been developed for plants and animals that describe large-scale distributional patterns and attempt to explain the underlying physiological and ecological processes behind them. Similarly, microorganisms exhibit patterns in relative abundance, distribution, diversity, and traits across space and time, yet it remains unclear the extent to which microorganisms follow macroecological rules initially developed for macroorganisms. Additionally, the usefulness of these rules as a null hypothesis when surveying microorganisms has yet to be fully evaluated. With rapid advancements in sequencing technology, we have seen a recent increase in microbial studies that utilize macroecological frameworks. Here, we review and synthesize these macroecological microbial studies with two main objectives: (1) to determine to what extent macroecological rules explain the distribution of host-associated and free-living microorganisms, and (2) to understand which environmental factors and stochastic processes may explain these patterns among microbial clades (archaea, bacteria, fungi, and protists) and habitats (host-associated and free living; terrestrial and aquatic). Overall, 78% of microbial macroecology studies focused on free living, aquatic organisms. In addition, most studies examined macroecological rules at the community level with only 35% of studies surveying organismal patterns across space. At the community level microorganisms often tracked patterns of macroorganisms for island biogeography (74% confirm) but rarely followed Latitudinal Diversity Gradients (LDGs) of macroorganisms (only 32% confirm). However, when microorganisms and macroorganisms shared the same macroecological patterns, underlying environmental drivers (e.g., temperature) were the same. Because we found a lack of studies for many microbial groups and habitats, we conclude our review by outlining several outstanding questions and creating recommendations for future studies in microbial ecology.","container-title":"Frontiers in Ecology and Evolution","ISSN":"2296-701X","source":"Frontiers","title":"The Utility of Macroecological Rules for Microbial Biogeography","URL":"https://www.frontiersin.org/articles/10.3389/fevo.2021.633155","volume":"9","author":[{"family":"Dickey","given":"Jonathan R."},{"family":"Swenie","given":"Rachel A."},{"family":"Turner","given":"Sophia C."},{"family":"Winfrey","given":"Claire C."},{"family":"Yaffar","given":"Daniela"},{"family":"Padukone","given":"Anchal"},{"family":"Beals","given":"Kendall K."},{"family":"Sheldon","given":"Kimberly S."},{"family":"Kivlin","given":"Stephanie N."}],"accessed":{"date-parts":[["2023",7,7]]},"issued":{"date-parts":[["2021"]]}}},{"id":1263,"uris":["http://zotero.org/users/7624876/items/G3JQ4GK5"],"itemData":{"id":1263,"type":"article-journal","abstract":"Aim Quantify direct and indirect relationships between soil microbial community properties (potential basal respiration, microbial biomass) and abiotic factors (soil, climate) in three major land-cover types. Location Europe. Time period 2018. Major taxa studied Microbial community (fungi and bacteria). Methods We collected 881 soil samples from across Europe in the framework of the Land Use/Land Cover Area Frame Survey (LUCAS). We measured potential soil basal respiration at 20 ºC and microbial biomass (substrate-induced respiration) using an O2-microcompensation apparatus. Soil and climate data were obtained from the same LUCAS survey and online databases. Structural equation models (SEMs) were used to quantify relationships between variables, and equations extracted from SEMs were used to create predictive maps. Fatty acid methyl esters were measured in a subset of samples to distinguish fungal from bacterial biomass. Results Soil microbial properties in croplands were more heavily affected by climate variables than those in forests. Potential soil basal respiration and microbial biomass were correlated in forests but decoupled in grasslands and croplands, where microbial biomass depended on soil carbon. Forests had a higher ratio of fungi to bacteria than grasslands or croplands. Main conclusions Soil microbial communities in grasslands and croplands are likely carbon-limited in comparison with those in forests, and forests have a higher dominance of fungi indicating differences in microbial community composition. Notably, the often already-degraded soils of croplands could be more vulnerable to climate change than more natural soils. The provided maps show potentially vulnerable areas that should be explicitly accounted for in future management plans to protect soil carbon and slow the increasing vulnerability of European soils to climate change.","container-title":"Global Ecology and Biogeography","DOI":"10.1111/geb.13371","ISSN":"1466-8238","issue":"10","language":"en","license":"© 2021 The Authors. Global Ecology and Biogeography published by John Wiley &amp; Sons Ltd.","note":"_eprint: https://onlinelibrary.wiley.com/doi/pdf/10.1111/geb.13371","page":"2070-2083","source":"Wiley Online Library","title":"Large-scale drivers of relationships between soil microbial properties and organic carbon across Europe","volume":"30","author":[{"family":"Smith","given":"Linnea C."},{"family":"Orgiazzi","given":"Alberto"},{"family":"Eisenhauer","given":"Nico"},{"family":"Cesarz","given":"Simone"},{"family":"Lochner","given":"Alfred"},{"family":"Jones","given":"Arwyn"},{"family":"Bastida","given":"Felipe"},{"family":"Patoine","given":"Guillaume"},{"family":"Reitz","given":"Thomas"},{"family":"Buscot","given":"François"},{"family":"Rillig","given":"Matthias C."},{"family":"Heintz-Buschart","given":"Anna"},{"family":"Lehmann","given":"Anika"},{"family":"Guerra","given":"Carlos A."}],"issued":{"date-parts":[["2021"]]}}}],"schema":"https://github.com/citation-style-language/schema/raw/master/csl-citation.json"}</w:instrText>
      </w:r>
      <w:r>
        <w:rPr/>
      </w:r>
      <w:r>
        <w:rPr/>
        <w:fldChar w:fldCharType="separate"/>
      </w:r>
      <w:r>
        <w:rPr/>
      </w:r>
      <w:r>
        <w:rPr>
          <w:color w:themeColor="dark1" w:val="000000"/>
          <w:sz w:val="22"/>
          <w:vertAlign w:val="superscript"/>
        </w:rPr>
        <w:t>47,48</w:t>
      </w:r>
      <w:r>
        <w:rPr/>
      </w:r>
      <w:r>
        <w:rPr/>
        <w:fldChar w:fldCharType="end"/>
      </w:r>
      <w:r>
        <w:rPr>
          <w:color w:themeColor="dark1" w:val="000000"/>
          <w:sz w:val="22"/>
          <w:szCs w:val="22"/>
        </w:rPr>
        <w:t>. Both metagenomes and metatranscriptomes were structured by stream order (</w:t>
      </w:r>
      <w:r>
        <w:rPr>
          <w:b/>
          <w:bCs/>
          <w:color w:themeColor="dark1" w:val="000000"/>
          <w:sz w:val="22"/>
          <w:szCs w:val="22"/>
        </w:rPr>
        <w:t>Fig. 4A and 4B</w:t>
      </w:r>
      <w:r>
        <w:rPr>
          <w:color w:themeColor="dark1" w:val="000000"/>
          <w:sz w:val="22"/>
          <w:szCs w:val="22"/>
        </w:rPr>
        <w:t>), providing evidence in favor of the River Continuum Concept</w:t>
      </w:r>
      <w:r>
        <w:fldChar w:fldCharType="begin"/>
      </w:r>
      <w:r>
        <w:rPr/>
        <w:instrText xml:space="preserve">ADDIN ZOTERO_ITEM CSL_CITATION {"citationID":"axGhzpB6","properties":{"formattedCitation":"\\super 1\\nosupersub{}","plainCitation":"1","noteIndex":0},"citationItems":[{"id":40,"uris":["http://zotero.org/users/7624876/items/B27RC3Q3"],"itemData":{"id":40,"type":"article-journal","abstract":"From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over time. Thus, the biological system moves towards a balance between a tendency for efficient use of energy inputs through resource partitioning (food, substrate, etc.) and an opposing tendency for a uniform rate of energy processing throughout the year. We theorize that biological communities developed in natural streams assume processing strategies involving minimum energy loss. Downstream communities are fashioned to capitalize on upstream processing inefficiencies. Both the upstream inefficiency (leakage) and the downstream adjustments seem predictable. We propose that this River Continuum Concept provides a framework for integrating predictable and observable biological features of lotic systems. Implications of the concept in the areas of structure, function, and stability of riverine ecosystems are discussed.Key words: river continuum; stream ecosystems; ecosystem structure, function; resource partitioning; ecosystem stability; community succession; river zonation; stream geomorphology","container-title":"Canadian Journal of Fisheries and Aquatic Sciences","DOI":"10.1139/f80-017","ISSN":"0706-652X, 1205-7533","issue":"1","journalAbbreviation":"Can. J. Fish. Aquat. Sci.","language":"en","page":"130-137","source":"DOI.org (Crossref)","title":"The River Continuum Concept","volume":"37","author":[{"family":"Vannote","given":"Robin L."},{"family":"Minshall","given":"G. Wayne"},{"family":"Cummins","given":"Kenneth W."},{"family":"Sedell","given":"James R."},{"family":"Cushing","given":"Colbert E."}],"issued":{"date-parts":[["1980",1,1]]}}}],"schema":"https://github.com/citation-style-language/schema/raw/master/csl-citation.json"}</w:instrText>
      </w:r>
      <w:r>
        <w:rPr/>
      </w:r>
      <w:r>
        <w:rPr/>
        <w:fldChar w:fldCharType="separate"/>
      </w:r>
      <w:r>
        <w:rPr/>
      </w:r>
      <w:r>
        <w:rPr>
          <w:color w:themeColor="dark1" w:val="000000"/>
          <w:sz w:val="22"/>
          <w:vertAlign w:val="superscript"/>
        </w:rPr>
        <w:t>1</w:t>
      </w:r>
      <w:r>
        <w:rPr/>
      </w:r>
      <w:r>
        <w:rPr/>
        <w:fldChar w:fldCharType="end"/>
      </w:r>
      <w:r>
        <w:rPr>
          <w:color w:themeColor="dark1" w:val="000000"/>
          <w:sz w:val="22"/>
          <w:szCs w:val="22"/>
        </w:rPr>
        <w:t>, detailed below. After stream order, expressed microbial functional profiles were also influenced by watershed air temperature (both mean and maximum), area, and total runoff (</w:t>
      </w:r>
      <w:r>
        <w:rPr>
          <w:b/>
          <w:bCs/>
          <w:color w:themeColor="dark1" w:val="000000"/>
          <w:sz w:val="22"/>
          <w:szCs w:val="22"/>
        </w:rPr>
        <w:t>Fig. 4A</w:t>
      </w:r>
      <w:r>
        <w:rPr>
          <w:color w:themeColor="dark1" w:val="000000"/>
          <w:sz w:val="22"/>
          <w:szCs w:val="22"/>
        </w:rPr>
        <w:t xml:space="preserve">). </w:t>
      </w:r>
    </w:p>
    <w:p>
      <w:pPr>
        <w:pStyle w:val="Normal"/>
        <w:spacing w:lineRule="auto" w:line="480" w:before="0" w:after="0"/>
        <w:ind w:firstLine="720"/>
        <w:contextualSpacing/>
        <w:rPr>
          <w:color w:themeColor="dark1" w:val="000000"/>
          <w:sz w:val="22"/>
          <w:szCs w:val="22"/>
        </w:rPr>
      </w:pPr>
      <w:r>
        <w:rPr>
          <w:color w:themeColor="dark1" w:val="000000"/>
          <w:sz w:val="22"/>
          <w:szCs w:val="22"/>
        </w:rPr>
        <w:t>Given this relationship with local atmospheric conditions, we sought to understand which functional traits and microorganisms most contributed to these community level observations. Regression based modeling showed light driven metabolisms, followed by aerobic processes, were the most important variables, predictive of mean and max watershed air temperature (</w:t>
      </w:r>
      <w:r>
        <w:rPr>
          <w:b/>
          <w:bCs/>
          <w:color w:themeColor="dark1" w:val="000000"/>
          <w:sz w:val="22"/>
          <w:szCs w:val="22"/>
        </w:rPr>
        <w:t>Fig. 4C</w:t>
      </w:r>
      <w:r>
        <w:rPr>
          <w:color w:themeColor="dark1" w:val="000000"/>
          <w:sz w:val="22"/>
          <w:szCs w:val="22"/>
        </w:rPr>
        <w:t xml:space="preserve">). The most important organismal predictors of maximum watershed temperature were the core active lineages like </w:t>
      </w:r>
      <w:r>
        <w:rPr>
          <w:i/>
          <w:color w:themeColor="dark1" w:val="000000"/>
          <w:sz w:val="22"/>
          <w:szCs w:val="22"/>
        </w:rPr>
        <w:t>Methylopumilis</w:t>
      </w:r>
      <w:r>
        <w:rPr>
          <w:color w:themeColor="dark1" w:val="000000"/>
          <w:sz w:val="22"/>
          <w:szCs w:val="22"/>
        </w:rPr>
        <w:t xml:space="preserve">, UBA954, </w:t>
      </w:r>
      <w:r>
        <w:rPr>
          <w:i/>
          <w:color w:themeColor="dark1" w:val="000000"/>
          <w:sz w:val="22"/>
          <w:szCs w:val="22"/>
        </w:rPr>
        <w:t>Polynucleobacter</w:t>
      </w:r>
      <w:r>
        <w:rPr>
          <w:color w:themeColor="dark1" w:val="000000"/>
          <w:sz w:val="22"/>
          <w:szCs w:val="22"/>
        </w:rPr>
        <w:t xml:space="preserve">, and </w:t>
      </w:r>
      <w:r>
        <w:rPr>
          <w:i/>
          <w:color w:themeColor="dark1" w:val="000000"/>
          <w:sz w:val="22"/>
          <w:szCs w:val="22"/>
        </w:rPr>
        <w:t xml:space="preserve">Limnohabitans </w:t>
      </w:r>
      <w:r>
        <w:rPr>
          <w:color w:themeColor="dark1" w:val="000000"/>
          <w:sz w:val="22"/>
          <w:szCs w:val="22"/>
        </w:rPr>
        <w:t xml:space="preserve">that were actively transcribing genes for light harvesting metabolisms </w:t>
      </w:r>
      <w:r>
        <w:rPr>
          <w:b/>
          <w:bCs/>
          <w:iCs/>
          <w:color w:themeColor="dark1" w:val="000000"/>
          <w:sz w:val="22"/>
          <w:szCs w:val="22"/>
        </w:rPr>
        <w:t>(Fig. 3C)</w:t>
      </w:r>
      <w:r>
        <w:rPr>
          <w:color w:themeColor="dark1" w:val="000000"/>
          <w:sz w:val="22"/>
          <w:szCs w:val="22"/>
        </w:rPr>
        <w:t>. Our findings show that light harvesting metabolisms are critical to energy generation in rivers and suggest that climate influences on water temperature play a defining role in the niches of these microorganisms. These findings are consistent with reports from marine systems</w:t>
      </w:r>
      <w:r>
        <w:fldChar w:fldCharType="begin"/>
      </w:r>
      <w:r>
        <w:rPr/>
        <w:instrText xml:space="preserve">ADDIN ZOTERO_ITEM CSL_CITATION {"citationID":"aSjBm58f","properties":{"formattedCitation":"\\super 49\\nosupersub{}","plainCitation":"49","noteIndex":0},"citationItems":[{"id":1257,"uris":["http://zotero.org/users/7624876/items/VNGD6P93"],"itemData":{"id":1257,"type":"article-journal","abstract":"Over the past 20 years, molecular approaches, such as ribosomal RNA gene-sequence comparisons, have revolutionized our understanding of microbial diversity and ecology. Similarly, advances in genome sequencing technologies are now beginning to have a major impact on microbial ecology and the environmental sciences, particularly ocean science.Several whole genome sequences for marine microorganisms have been completed and many more marine bacterial, archaeal and protistan genome sequencing projects are underway.In addition to 'simple' genome sequencing, new genomic approaches to analyse natural microbial assemblages have been, and continue to be, developed. These new approaches, which are referred to by various names, including environmental genomics and metagenomics (the subject of this Focus issue), focus on cultivation-independent genomic survey strategies, such as the construction of large-insert bacterial artificial chromosome and fosmid libraries for large DNA inserts and the use of whole-genome shotgun sequencing for small DNA inserts.Three main case studies are discussed in detail: the discovery of bacterial proteorhodopsin using a phylogenetically anchored chromosome walking strategy; the shotgun sequence analysis of the microbial community in the Sargasso Sea; and the reconstruction of methane oxidation pathways in deep-sea archaea by shotgun sequencing of methanotroph-enriched fractions.In the future, comparative community genomic approaches will hopefully begin to yield important, detailed information on microbial distribution, population structure and dynamics in various different environments.","container-title":"Nature Reviews Microbiology","DOI":"10.1038/nrmicro1158","ISSN":"1740-1534","issue":"6","journalAbbreviation":"Nat Rev Microbiol","language":"en","license":"2005 Springer Nature Limited","note":"number: 6\npublisher: Nature Publishing Group","page":"459-469","source":"www.nature.com","title":"Microbial community genomics in the ocean","volume":"3","author":[{"family":"DeLong","given":"Edward F."}],"issued":{"date-parts":[["2005",6]]}}}],"schema":"https://github.com/citation-style-language/schema/raw/master/csl-citation.json"}</w:instrText>
      </w:r>
      <w:r>
        <w:rPr/>
      </w:r>
      <w:r>
        <w:rPr/>
        <w:fldChar w:fldCharType="separate"/>
      </w:r>
      <w:r>
        <w:rPr/>
      </w:r>
      <w:r>
        <w:rPr>
          <w:color w:themeColor="dark1" w:val="000000"/>
          <w:sz w:val="22"/>
          <w:vertAlign w:val="superscript"/>
        </w:rPr>
        <w:t>49</w:t>
      </w:r>
      <w:r>
        <w:rPr/>
      </w:r>
      <w:r>
        <w:rPr/>
        <w:fldChar w:fldCharType="end"/>
      </w:r>
      <w:r>
        <w:rPr>
          <w:color w:themeColor="dark1" w:val="000000"/>
          <w:sz w:val="22"/>
          <w:szCs w:val="22"/>
        </w:rPr>
        <w:t xml:space="preserve">, hinting at an emerging rule set shared across aquatic microbiomes. </w:t>
      </w:r>
    </w:p>
    <w:p>
      <w:pPr>
        <w:pStyle w:val="Normal"/>
        <w:spacing w:lineRule="auto" w:line="480" w:before="0" w:after="0"/>
        <w:contextualSpacing/>
        <w:rPr>
          <w:color w:themeColor="dark1" w:val="000000"/>
          <w:sz w:val="22"/>
          <w:szCs w:val="22"/>
        </w:rPr>
      </w:pPr>
      <w:r>
        <w:rPr>
          <w:color w:themeColor="dark1" w:val="000000"/>
          <w:sz w:val="22"/>
          <w:szCs w:val="22"/>
        </w:rPr>
        <w:tab/>
        <w:t>Beyond environmental factors we also observed that geographic position played a role in structuring river microbiomes. For instance, microbial community genomic membership was structured across ecoregions defined by Omernik level II classifications</w:t>
      </w:r>
      <w:r>
        <w:fldChar w:fldCharType="begin"/>
      </w:r>
      <w:r>
        <w:rPr/>
        <w:instrText xml:space="preserve">ADDIN ZOTERO_ITEM CSL_CITATION {"citationID":"hOR05VQd","properties":{"formattedCitation":"\\super 50\\nosupersub{}","plainCitation":"50","noteIndex":0},"citationItems":[{"id":1259,"uris":["http://zotero.org/users/7624876/items/H6CMCN8T"],"itemData":{"id":1259,"type":"article-journal","abstract":"A map of ecoregions of the conterminous United States has been compiled to assist managers of aquatic and terrestrial resources in understanding the regional patterns of the realistically attainable quality of these resources. The ecoregions are based on perceived patterns of a combination of causal and integrative factors including land use, land surface form, potential natural vegetation, and soils. A synoptic approach similar to that used to define these ecoregions is also useful for applications of the map. Initial efforts to use the framework are at the state level of resource management; they center on aquatic ecosystems — mainly attainable ranges in chemical quality, biotic assemblages, and lake trophic state.","container-title":"Annals of the Association of American Geographers","DOI":"10.1111/j.1467-8306.1987.tb00149.x","ISSN":"1467-8306","issue":"1","language":"en","note":"_eprint: https://onlinelibrary.wiley.com/doi/pdf/10.1111/j.1467-8306.1987.tb00149.x","page":"118-125","source":"Wiley Online Library","title":"Ecoregions of the Conterminous United States","volume":"77","author":[{"family":"Omernik","given":"James M."}],"issued":{"date-parts":[["1987"]]}}}],"schema":"https://github.com/citation-style-language/schema/raw/master/csl-citation.json"}</w:instrText>
      </w:r>
      <w:r>
        <w:rPr/>
      </w:r>
      <w:r>
        <w:rPr/>
        <w:fldChar w:fldCharType="separate"/>
      </w:r>
      <w:r>
        <w:rPr/>
      </w:r>
      <w:r>
        <w:rPr>
          <w:color w:themeColor="dark1" w:val="000000"/>
          <w:sz w:val="22"/>
          <w:vertAlign w:val="superscript"/>
        </w:rPr>
        <w:t>50</w:t>
      </w:r>
      <w:r>
        <w:rPr/>
      </w:r>
      <w:r>
        <w:rPr/>
        <w:fldChar w:fldCharType="end"/>
      </w:r>
      <w:r>
        <w:rPr>
          <w:color w:themeColor="dark1" w:val="000000"/>
          <w:sz w:val="22"/>
          <w:szCs w:val="22"/>
        </w:rPr>
        <w:t>, with drier climate mixed grass influenced river microbiomes sharing similar microbial communities that were distinct from those derived from wet to sub-tropical regions (</w:t>
      </w:r>
      <w:r>
        <w:rPr>
          <w:b/>
          <w:bCs/>
          <w:color w:themeColor="dark1" w:val="000000"/>
          <w:sz w:val="22"/>
          <w:szCs w:val="22"/>
        </w:rPr>
        <w:t>Fig. 4D</w:t>
      </w:r>
      <w:r>
        <w:rPr>
          <w:color w:themeColor="dark1" w:val="000000"/>
          <w:sz w:val="22"/>
          <w:szCs w:val="22"/>
        </w:rPr>
        <w:t xml:space="preserve">). Similarly, hydrologic unit code (HUC), a classification system for watersheds in the United States shown in </w:t>
      </w:r>
      <w:r>
        <w:rPr>
          <w:b/>
          <w:bCs/>
          <w:color w:themeColor="dark1" w:val="000000"/>
          <w:sz w:val="22"/>
          <w:szCs w:val="22"/>
        </w:rPr>
        <w:t>Fig. 1C</w:t>
      </w:r>
      <w:r>
        <w:rPr>
          <w:color w:themeColor="dark1" w:val="000000"/>
          <w:sz w:val="22"/>
          <w:szCs w:val="22"/>
        </w:rPr>
        <w:t>, recognized distinct microbial communities from continental subregions (</w:t>
      </w:r>
      <w:r>
        <w:rPr>
          <w:b/>
          <w:bCs/>
          <w:color w:themeColor="dark1" w:val="000000"/>
          <w:sz w:val="22"/>
          <w:szCs w:val="22"/>
        </w:rPr>
        <w:t>Extended Data Fig. 9</w:t>
      </w:r>
      <w:r>
        <w:rPr>
          <w:color w:themeColor="dark1" w:val="000000"/>
          <w:sz w:val="22"/>
          <w:szCs w:val="22"/>
        </w:rPr>
        <w:t>). These findings support earlier work examining stream microbial succession, which showed that river microbial communities are inoculated from the landscape, and this terrestrial influence continues to play an important role in downstream community assembly processes</w:t>
      </w:r>
      <w:r>
        <w:fldChar w:fldCharType="begin"/>
      </w:r>
      <w:r>
        <w:rPr/>
        <w:instrText xml:space="preserve">ADDIN ZOTERO_ITEM CSL_CITATION {"citationID":"Tq69NmKu","properties":{"formattedCitation":"\\super 19\\nosupersub{}","plainCitation":"19","noteIndex":0},"citationItems":[{"id":50,"uris":["http://zotero.org/users/7624876/items/AZERSFT2"],"itemData":{"id":50,"type":"article-journal","abstract":"Microbes are transported in hydrological networks through many environments, but the nature and dynamics of underlying microbial metacommunities and the impact of downslope inoculation on patterns of microbial diversity across landscapes are unknown. Pyrosequencing of small subunit ribosomal RNA gene hypervariable regions to characterize microbial communities along a hydrological continuum in arctic tundra showed a pattern of decreasing diversity downslope, with highest species richness in soil waters and headwater streams, and lowest richness in lake water. In a downstream lake, 58% and 43% of the bacterial and archaeal taxa, respectively, were also detected in diverse upslope communities, including most of the numerically dominant lake taxa. In contrast, only 18% of microbial eukaryotic taxa in the lake were detected upslope. We suggest that patterns of diversity in surface waters are structured by initial inoculation from microbial reservoirs in soils followed by a species-sorting process during downslope dispersal of both common and rare microbial taxa. Our results suggest that, unlike for metazoans, a substantial portion of bacterial and archaeal diversity in surface freshwaters may originate in complex soil environments.","container-title":"The ISME Journal","DOI":"10.1038/ismej.2012.9","ISSN":"1751-7370","issue":"9","journalAbbreviation":"ISME J","language":"en","license":"2012 International Society for Microbial Ecology","note":"number: 9\npublisher: Nature Publishing Group","page":"1629-1639","source":"www.nature.com","title":"Microbial diversity in arctic freshwaters is structured by inoculation of microbes from soils","volume":"6","author":[{"family":"Crump","given":"Byron C."},{"family":"Amaral-Zettler","given":"Linda A."},{"family":"Kling","given":"George W."}],"issued":{"date-parts":[["2012",9]]}}}],"schema":"https://github.com/citation-style-language/schema/raw/master/csl-citation.json"}</w:instrText>
      </w:r>
      <w:r>
        <w:rPr/>
      </w:r>
      <w:r>
        <w:rPr/>
        <w:fldChar w:fldCharType="separate"/>
      </w:r>
      <w:r>
        <w:rPr/>
      </w:r>
      <w:r>
        <w:rPr>
          <w:color w:themeColor="dark1" w:val="000000"/>
          <w:sz w:val="22"/>
          <w:vertAlign w:val="superscript"/>
        </w:rPr>
        <w:t>19</w:t>
      </w:r>
      <w:r>
        <w:rPr/>
      </w:r>
      <w:r>
        <w:rPr/>
        <w:fldChar w:fldCharType="end"/>
      </w:r>
      <w:r>
        <w:rPr>
          <w:color w:themeColor="dark1" w:val="000000"/>
          <w:sz w:val="22"/>
          <w:szCs w:val="22"/>
        </w:rPr>
        <w:t>. We note that the spatial structuring was not observed at the expressed functional level, indicating species changes are compensated by functional equivalence at this continental scale. This finding suggests taxonomic information may not be best suited for translation of microbiome content into management indicators, unless incorporated into an eco-regional framework as has been suggested for soil health indicators</w:t>
      </w:r>
      <w:r>
        <w:fldChar w:fldCharType="begin"/>
      </w:r>
      <w:r>
        <w:rPr/>
        <w:instrText xml:space="preserve">ADDIN ZOTERO_ITEM CSL_CITATION {"citationID":"K8nFsGSZ","properties":{"formattedCitation":"\\super 51,52\\nosupersub{}","plainCitation":"51,52","noteIndex":0},"citationItems":[{"id":1266,"uris":["http://zotero.org/users/7624876/items/SHGZVC8Q"],"itemData":{"id":1266,"type":"article-journal","abstract":"Aim Biomes, biogeographical realms and ecoregions have become central concepts of biotic organization and biodiversity research. Recent data-intensive analysis has shown that, while ecoregions do delineate biotic communities, how distinct they are from one another varies considerably across regions and taxa. Given their central importance to global models of the earth system and to the development of conservation plans, it is key to understand in what regions, and for which taxa, ecoregion classification schemes best describe the underlying variability in biological communities. Location Global. Taxa Plants, animals, fungi. Methods In this paper, we integrate ecoregion maps with data on spatially continuous changes in environmental conditions, biodiversity and species traits to quantify the descriptive power of ecoregions around the globe. Capitalizing on the troves of newly available global biodiversity data, we model the abiotic and biotic factors that describe how distinct ecoregions are from one another. Results From an abiotic perspective, we report compelling evidence that, first, ecoregions are more distinct in tropical zones with higher temperatures, less temperature seasonality and greater rainfall seasonality. Second, we also find that ecoregions are more distinct in regions with steeper slopes. From a biotic perspective, we find that ecoregions tend to be more distinct for reptiles and amphibians than they are for mammals or birds. Likewise, ecoregions tend to be more distinct for smaller-bodied species and, to a lesser extent, species at lower trophic levels. Main conclusions While ecoregion-based conservation planning can provide a crucial tool for developing holistic conservation interventions, we show here that the ability to capture and describe communities is not uniform across regions or taxa. In particular, ecoregions tend to best describe communities of small-bodied species, less vagile and tropical taxa that are typically underrepresented in the scientific literature. While ecoregion classification schemes will continue to provide invaluable conservation guidance, we must think critically about when an ecoregional approach is best suited to informing management.","container-title":"Journal of Biogeography","DOI":"10.1111/jbi.13871","ISSN":"1365-2699","issue":"7","language":"en","license":"© 2020 John Wiley &amp; Sons Ltd","note":"_eprint: https://onlinelibrary.wiley.com/doi/pdf/10.1111/jbi.13871","page":"1413-1426","source":"Wiley Online Library","title":"The biogeography of ecoregions: Descriptive power across regions and taxa","title-short":"The biogeography of ecoregions","volume":"47","author":[{"family":"Smith","given":"Jeffrey R."},{"family":"Hendershot","given":"J. Nicholas"},{"family":"Nova","given":"Nicole"},{"family":"Daily","given":"Gretchen C."}],"issued":{"date-parts":[["2020"]]}}},{"id":1269,"uris":["http://zotero.org/users/7624876/items/YYWWR487"],"itemData":{"id":1269,"type":"article-journal","abstract":"Core Ideas Summary statistics were developed from a robust multiregional soil health (SH) dataset. Active carbon, organic matter, and penetration resistance were most useful soil health indicators. Midwestern soils had relatively lower mean values for measured biological properties than Northeast or Mid-Atlantic soils. Soil health (SH) refers to the ability of a soil to function and provide ecosystem services. The Comprehensive Assessment of Soil Health (CASH) is an approach that measures 15 physical, biological, and chemical soil indicators, which are interpreted through scoring functions. This study reports on the SH status of 5767 samples from the Mid-Atlantic, Midwest, and Northeast regions of the USA as evaluated using CASH. Descriptive statistics and ANOVAs of subdatasets by region and soil textural group for SH indicators, in addition to correlation coefficients, principal component (PC) analysis, and best subsets regression (BSR) were performed. From these analyses, new CASH scoring functions were developed. Separate scoring functions by textural group (fine, medium, coarse) were necessary for Wet Aggregate Stability (WAS), Available Water Capacity (AWS), Organic Matter (OM), Active Carbon (AC), and Protein. Differences existed among regions, especially for WAS, OM, Protein, and Respiration (Resp), where the Midwest had relatively lower mean values compared to the Mid-Atlantic and Northeast. Biological properties and WAS showed moderately strong correlations (r = 0.58–0.78) and the highest loadings for the first two PCs. BSR results using the overall soil quality index as the response variable indicated that AC accounts for 45% of the variation, with additional predictability from Penetration Resistance, Resp, and WAS (68%). These four indicators are suggested for simplified SH tests. We conclude that the CASH approach can be successfully applied to evaluate the health status of soils with differing pedogenetic histories.","container-title":"Soil Science Society of America Journal","DOI":"10.2136/sssaj2016.09.0286","ISSN":"1435-0661","issue":"3","language":"en","license":"© 2017 The Authors.","note":"_eprint: https://onlinelibrary.wiley.com/doi/pdf/10.2136/sssaj2016.09.0286","page":"589-601","source":"Wiley Online Library","title":"Statistics, Scoring Functions, and Regional Analysis of a Comprehensive Soil Health Database","volume":"81","author":[{"family":"Fine","given":"Aubrey K."},{"family":"Es","given":"Harold M.","non-dropping-particle":"van"},{"family":"Schindelbeck","given":"Robert R."}],"issued":{"date-parts":[["2017"]]}}}],"schema":"https://github.com/citation-style-language/schema/raw/master/csl-citation.json"}</w:instrText>
      </w:r>
      <w:r>
        <w:rPr/>
      </w:r>
      <w:r>
        <w:rPr/>
        <w:fldChar w:fldCharType="separate"/>
      </w:r>
      <w:r>
        <w:rPr/>
      </w:r>
      <w:r>
        <w:rPr>
          <w:color w:themeColor="dark1" w:val="000000"/>
          <w:sz w:val="22"/>
          <w:vertAlign w:val="superscript"/>
        </w:rPr>
        <w:t>51,52</w:t>
      </w:r>
      <w:r>
        <w:rPr/>
      </w:r>
      <w:r>
        <w:rPr/>
        <w:fldChar w:fldCharType="end"/>
      </w:r>
      <w:r>
        <w:rPr>
          <w:color w:themeColor="dark1" w:val="000000"/>
          <w:sz w:val="22"/>
          <w:szCs w:val="22"/>
        </w:rPr>
        <w:t xml:space="preserve">. </w:t>
      </w:r>
    </w:p>
    <w:p>
      <w:pPr>
        <w:pStyle w:val="Normal"/>
        <w:spacing w:lineRule="auto" w:line="480" w:before="0" w:after="0"/>
        <w:contextualSpacing/>
        <w:rPr>
          <w:color w:themeColor="dark1" w:val="000000"/>
          <w:sz w:val="22"/>
          <w:szCs w:val="22"/>
        </w:rPr>
      </w:pPr>
      <w:commentRangeStart w:id="0"/>
      <w:r>
        <w:rPr>
          <w:color w:themeColor="dark1" w:val="000000"/>
          <w:sz w:val="22"/>
          <w:szCs w:val="22"/>
          <w:shd w:fill="FFFF00" w:val="clear"/>
        </w:rPr>
        <w:t>PUT KBASE HERE- we will either trim down this to make fit or make a new section</w:t>
      </w:r>
      <w:commentRangeEnd w:id="0"/>
      <w:r>
        <w:commentReference w:id="0"/>
      </w:r>
      <w:r>
        <w:rPr/>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To use microbiota information as sentinels for monitoring human and environmental health in river systems, a greater understanding of bacterial community structure, function, and variability in lotic systems is required</w:t>
      </w:r>
      <w:r>
        <w:fldChar w:fldCharType="begin"/>
      </w:r>
      <w:r>
        <w:rPr/>
        <w:instrText xml:space="preserve">ADDIN ZOTERO_ITEM CSL_CITATION {"citationID":"iaHpJE09","properties":{"formattedCitation":"\\super 53\\nosupersub{}","plainCitation":"53","noteIndex":0},"citationItems":[{"id":1172,"uris":["http://zotero.org/users/7624876/items/J3QD8SU6"],"itemData":{"id":1172,"type":"article-journal","abstract":"Draining 31 states and roughly 3 million km2, the Mississippi River (MSR) and its tributaries constitute an essential resource to millions of people for clean drinking water, transportation, agriculture, and industry. Since the turn of the 20th century, MSR water quality has continually rated poorly due to human activity. Acting as first responders, microorganisms can mitigate, exacerbate, and/or serve as predictors for water quality, yet we know little about their community structure or ecology at the whole river scale for large rivers. We collected both biological (16S and 18S rRNA gene amplicons) and physicochemical data from 38 MSR sites over nearly 3000 km from Minnesota to the Gulf of Mexico. Our results revealed a microbial community composed of similar taxa to other rivers but with unique trends in the relative abundance patterns among phyla, operational taxonomic units (OTUs), and the core microbiome. Furthermore, we observed a separation in microbial communities that mirrored the transition from an 8th to 10th Strahler order river at the Missouri River confluence, marking a different start to the lower MSR than the historical distinction at the Ohio River confluence in Cairo, IL. Within MSR microbial assemblages, we identified subgroups of OTUs from the phyla Acidobacteria, Bacteroidetes, Oomycetes, and Heterokonts that were associated with, and predictive of, the important eutrophication nutrients nitrate and phosphate. This study offers the most comprehensive view of MSR microbiota to date, provides important groundwork for higher resolution microbial studies of river perturbation, and identifies potential microbial indicators of river health related to eutrophication.","container-title":"Limnology and Oceanography","DOI":"10.1002/lno.10811","ISSN":"1939-5590","issue":"5","language":"en","license":"© 2018 The Authors Limnology and Oceanography published by Wiley Periodicals, Inc. on behalf of Association for the Sciences of Limnology and Oceanography","note":"_eprint: https://onlinelibrary.wiley.com/doi/pdf/10.1002/lno.10811","page":"1837-1855","source":"Wiley Online Library","title":"Nutrient dynamics and stream order influence microbial community patterns along a 2914 kilometer transect of the Mississippi River","volume":"63","author":[{"family":"Henson","given":"Michael W."},{"family":"Hanssen","given":"Jordan"},{"family":"Spooner","given":"Greg"},{"family":"Fleming","given":"Patrick"},{"family":"Pukonen","given":"Markus"},{"family":"Stahr","given":"Frederick"},{"family":"Thrash","given":"J. Cameron"}],"issued":{"date-parts":[["2018"]]}}}],"schema":"https://github.com/citation-style-language/schema/raw/master/csl-citation.json"}</w:instrText>
      </w:r>
      <w:r>
        <w:rPr/>
      </w:r>
      <w:r>
        <w:rPr/>
        <w:fldChar w:fldCharType="separate"/>
      </w:r>
      <w:r>
        <w:rPr/>
      </w:r>
      <w:r>
        <w:rPr>
          <w:color w:themeColor="dark1" w:val="000000"/>
          <w:sz w:val="22"/>
          <w:vertAlign w:val="superscript"/>
        </w:rPr>
        <w:t>53</w:t>
      </w:r>
      <w:r>
        <w:rPr/>
      </w:r>
      <w:r>
        <w:rPr/>
        <w:fldChar w:fldCharType="end"/>
      </w:r>
      <w:r>
        <w:rPr>
          <w:color w:themeColor="dark1" w:val="000000"/>
          <w:sz w:val="22"/>
          <w:szCs w:val="22"/>
          <w:shd w:fill="FFFFFF" w:val="clear"/>
        </w:rPr>
        <w:t xml:space="preserve">. Particularly important is how different land management types may structure surface water microbiomes. Here we used a machine learning approach to associate river MAGs or gene content and expression with different land management regimes. </w:t>
      </w:r>
      <w:r>
        <w:rPr>
          <w:color w:themeColor="dark1" w:val="000000"/>
          <w:sz w:val="22"/>
          <w:szCs w:val="22"/>
        </w:rPr>
        <w:t>We found that land use predicted metatranscriptomics richness (72% accuracy), with agriculture and urban influences being the most predictive variables (</w:t>
      </w:r>
      <w:r>
        <w:rPr>
          <w:b/>
          <w:color w:themeColor="dark1" w:val="000000"/>
          <w:sz w:val="22"/>
          <w:szCs w:val="22"/>
        </w:rPr>
        <w:t>Fig. 4E</w:t>
      </w:r>
      <w:r>
        <w:rPr>
          <w:color w:themeColor="dark1" w:val="000000"/>
          <w:sz w:val="22"/>
          <w:szCs w:val="22"/>
        </w:rPr>
        <w:t>)</w:t>
      </w:r>
      <w:r>
        <w:rPr>
          <w:color w:themeColor="dark1" w:val="000000"/>
          <w:sz w:val="22"/>
          <w:szCs w:val="22"/>
          <w:shd w:fill="FFFFFF" w:val="clear"/>
        </w:rPr>
        <w:t xml:space="preserve">. Together our findings show how river microbiomes are driven by multiple environmental factors, including local, watershed, regional, and continental factors. Analyses using GROWdb provide a new framework for the environmental factors and determinant mechanisms that shape riverine communities.  </w:t>
      </w:r>
    </w:p>
    <w:p>
      <w:pPr>
        <w:pStyle w:val="Normal"/>
        <w:spacing w:lineRule="auto" w:line="480" w:before="0" w:after="0"/>
        <w:contextualSpacing/>
        <w:rPr>
          <w:i/>
          <w:i/>
          <w:color w:themeColor="dark1" w:val="000000"/>
          <w:sz w:val="22"/>
          <w:szCs w:val="22"/>
          <w:ins w:id="1" w:author="Unknown Author" w:date="2024-04-10T12:39:13Z"/>
        </w:rPr>
      </w:pPr>
      <w:ins w:id="0" w:author="Unknown Author" w:date="2024-04-10T12:39:13Z">
        <w:r>
          <w:rPr>
            <w:i/>
            <w:color w:themeColor="dark1" w:val="000000"/>
            <w:sz w:val="22"/>
            <w:szCs w:val="22"/>
          </w:rPr>
        </w:r>
      </w:ins>
    </w:p>
    <w:p>
      <w:pPr>
        <w:pStyle w:val="Normal"/>
        <w:spacing w:lineRule="auto" w:line="480" w:before="0" w:after="0"/>
        <w:contextualSpacing/>
        <w:rPr>
          <w:i/>
          <w:i/>
          <w:iCs/>
          <w:color w:themeColor="dark1" w:val="000000"/>
          <w:sz w:val="22"/>
          <w:szCs w:val="22"/>
          <w:u w:val="none"/>
          <w:ins w:id="3" w:author="Unknown Author" w:date="2024-04-10T12:39:13Z"/>
        </w:rPr>
      </w:pPr>
      <w:ins w:id="2" w:author="Unknown Author" w:date="2024-04-10T12:39:13Z">
        <w:r>
          <w:rPr>
            <w:i/>
            <w:iCs/>
            <w:color w:themeColor="dark1" w:val="000000"/>
            <w:sz w:val="22"/>
            <w:szCs w:val="22"/>
            <w:u w:val="none"/>
          </w:rPr>
          <w:t>Simulating metabolic interactions and ecological specialization among River microbiome clades</w:t>
        </w:r>
      </w:ins>
    </w:p>
    <w:p>
      <w:pPr>
        <w:pStyle w:val="Normal"/>
        <w:spacing w:lineRule="auto" w:line="480" w:before="0" w:after="0"/>
        <w:contextualSpacing/>
        <w:rPr>
          <w:ins w:id="23" w:author="Unknown Author" w:date="2024-04-10T12:40:20Z"/>
        </w:rPr>
      </w:pPr>
      <w:ins w:id="4" w:author="Unknown Author" w:date="2024-04-10T12:40:20Z">
        <w:r>
          <w:rPr>
            <w:i w:val="false"/>
            <w:iCs w:val="false"/>
            <w:color w:themeColor="dark1" w:val="000000"/>
            <w:sz w:val="22"/>
            <w:szCs w:val="22"/>
          </w:rPr>
          <w:tab/>
          <w:t>We investigated the metabolic interactions among prominent River clades that we detected in our MAGs (</w:t>
        </w:r>
      </w:ins>
      <w:ins w:id="5" w:author="Unknown Author" w:date="2024-04-11T13:07:15Z">
        <w:bookmarkStart w:id="0" w:name="docs-internal-guid-2b4311d7-7fff-83d6-4e"/>
        <w:bookmarkEnd w:id="0"/>
        <w:r>
          <w:rPr>
            <w:i/>
            <w:iCs/>
            <w:shd w:fill="auto" w:val="clear"/>
          </w:rPr>
          <w:t xml:space="preserve">Planktophila, Methylopumilus, Polynucleobacter, Pirellula_B, UBA3064, </w:t>
        </w:r>
      </w:ins>
      <w:ins w:id="6" w:author="Unknown Author" w:date="2024-04-11T13:07:15Z">
        <w:r>
          <w:rPr>
            <w:i w:val="false"/>
            <w:iCs w:val="false"/>
            <w:shd w:fill="auto" w:val="clear"/>
          </w:rPr>
          <w:t xml:space="preserve">and </w:t>
        </w:r>
      </w:ins>
      <w:ins w:id="7" w:author="Unknown Author" w:date="2024-04-11T13:07:15Z">
        <w:r>
          <w:rPr>
            <w:i/>
            <w:iCs/>
            <w:shd w:fill="auto" w:val="clear"/>
          </w:rPr>
          <w:t>UBA954</w:t>
        </w:r>
      </w:ins>
      <w:ins w:id="8" w:author="Unknown Author" w:date="2024-04-10T12:40:20Z">
        <w:r>
          <w:rPr>
            <w:i w:val="false"/>
            <w:iCs w:val="false"/>
            <w:color w:themeColor="dark1" w:val="000000"/>
            <w:sz w:val="22"/>
            <w:szCs w:val="22"/>
          </w:rPr>
          <w:t xml:space="preserve">).  </w:t>
        </w:r>
      </w:ins>
      <w:ins w:id="9" w:author="Unknown Author" w:date="2024-04-10T12:40:20Z">
        <w:commentRangeStart w:id="1"/>
        <w:r>
          <w:rPr>
            <w:i w:val="false"/>
            <w:iCs w:val="false"/>
            <w:color w:themeColor="dark1" w:val="000000"/>
            <w:sz w:val="22"/>
            <w:szCs w:val="22"/>
          </w:rPr>
          <w:t xml:space="preserve">These clades were selected </w:t>
        </w:r>
      </w:ins>
      <w:ins w:id="10" w:author="Unknown Author" w:date="2024-04-10T12:40:20Z">
        <w:r>
          <w:rPr>
            <w:i w:val="false"/>
            <w:iCs w:val="false"/>
            <w:color w:themeColor="dark1" w:val="000000"/>
            <w:sz w:val="22"/>
            <w:szCs w:val="22"/>
          </w:rPr>
          <w:t>because __</w:t>
        </w:r>
      </w:ins>
      <w:ins w:id="11" w:author="Unknown Author" w:date="2024-04-10T12:40:20Z">
        <w:r>
          <w:rPr/>
        </w:r>
      </w:ins>
      <w:ins w:id="12" w:author="Unknown Author" w:date="2024-04-10T12:40:20Z">
        <w:commentRangeEnd w:id="1"/>
        <w:r>
          <w:commentReference w:id="1"/>
        </w:r>
        <w:r>
          <w:rPr/>
          <w:t xml:space="preserve"> </w:t>
        </w:r>
      </w:ins>
      <w:ins w:id="13" w:author="Unknown Author" w:date="2024-04-10T12:40:20Z">
        <w:r>
          <w:rPr/>
          <w:t xml:space="preserve">All other clades were aggregated into a generic </w:t>
        </w:r>
      </w:ins>
      <w:ins w:id="14" w:author="Unknown Author" w:date="2024-04-10T12:40:20Z">
        <w:r>
          <w:rPr>
            <w:rFonts w:eastAsia="Times New Roman" w:cs="Times New Roman"/>
          </w:rPr>
          <w:t xml:space="preserve">“other” clade. </w:t>
        </w:r>
      </w:ins>
      <w:ins w:id="15" w:author="Unknown Author" w:date="2024-04-10T12:40:20Z">
        <w:r>
          <w:rPr>
            <w:i w:val="false"/>
            <w:iCs w:val="false"/>
            <w:color w:themeColor="dark1" w:val="000000"/>
            <w:sz w:val="22"/>
            <w:szCs w:val="22"/>
          </w:rPr>
          <w:t xml:space="preserve">Probabilistic genome-scale metabolic models (GEMs) were assembled of these clades by merging all of the reference MAGs who are classified in the clades, according to the protocol detailed in our recently </w:t>
        </w:r>
      </w:ins>
      <w:ins w:id="16" w:author="Unknown Author" w:date="2024-04-10T12:40:20Z">
        <w:commentRangeStart w:id="2"/>
        <w:r>
          <w:rPr>
            <w:i w:val="false"/>
            <w:iCs w:val="false"/>
            <w:color w:themeColor="dark1" w:val="000000"/>
            <w:sz w:val="22"/>
            <w:szCs w:val="22"/>
          </w:rPr>
          <w:t>released method</w:t>
        </w:r>
      </w:ins>
      <w:ins w:id="17" w:author="Unknown Author" w:date="2024-04-10T12:40:20Z">
        <w:r>
          <w:rPr/>
        </w:r>
      </w:ins>
      <w:ins w:id="18" w:author="Unknown Author" w:date="2024-04-10T12:40:20Z">
        <w:commentRangeEnd w:id="2"/>
        <w:r>
          <w:commentReference w:id="2"/>
        </w:r>
        <w:r>
          <w:rPr>
            <w:i w:val="false"/>
            <w:iCs w:val="false"/>
            <w:color w:themeColor="dark1" w:val="000000"/>
            <w:sz w:val="22"/>
            <w:szCs w:val="22"/>
          </w:rPr>
          <w:t xml:space="preserve">.  The probabilistic GEMs were then merged into a compartmentalized community model </w:t>
        </w:r>
      </w:ins>
      <w:ins w:id="19" w:author="Unknown Author" w:date="2024-04-10T12:40:20Z">
        <w:r>
          <w:rPr>
            <w:i w:val="false"/>
            <w:iCs w:val="false"/>
            <w:color w:themeColor="dark1" w:val="000000"/>
            <w:sz w:val="22"/>
            <w:szCs w:val="22"/>
          </w:rPr>
          <w:t>of 7 members (the 6 clades + other clade)</w:t>
        </w:r>
      </w:ins>
      <w:ins w:id="20" w:author="Unknown Author" w:date="2024-04-10T12:40:20Z">
        <w:r>
          <w:rPr>
            <w:i w:val="false"/>
            <w:iCs w:val="false"/>
            <w:color w:themeColor="dark1" w:val="000000"/>
            <w:sz w:val="22"/>
            <w:szCs w:val="22"/>
          </w:rPr>
          <w:t xml:space="preserve">, and simulated according to the prFBA method defined above </w:t>
        </w:r>
      </w:ins>
      <w:ins w:id="21" w:author="Unknown Author" w:date="2024-04-10T12:40:20Z">
        <w:r>
          <w:rPr>
            <w:i w:val="false"/>
            <w:iCs w:val="false"/>
            <w:color w:themeColor="dark1" w:val="000000"/>
            <w:sz w:val="22"/>
            <w:szCs w:val="22"/>
          </w:rPr>
          <w:t>that maximally uses the most conserved functions in a clade, and thereby best captures the archetypical behavior of the clades</w:t>
        </w:r>
      </w:ins>
      <w:ins w:id="22" w:author="Unknown Author" w:date="2024-04-10T12:40:20Z">
        <w:r>
          <w:rPr>
            <w:i w:val="false"/>
            <w:iCs w:val="false"/>
            <w:color w:themeColor="dark1" w:val="000000"/>
            <w:sz w:val="22"/>
            <w:szCs w:val="22"/>
          </w:rPr>
          <w:t>.</w:t>
        </w:r>
      </w:ins>
    </w:p>
    <w:p>
      <w:pPr>
        <w:pStyle w:val="Normal"/>
        <w:spacing w:lineRule="auto" w:line="480" w:before="0" w:after="0"/>
        <w:contextualSpacing/>
        <w:rPr>
          <w:ins w:id="37" w:author="Unknown Author" w:date="2024-04-10T12:40:20Z"/>
        </w:rPr>
      </w:pPr>
      <w:ins w:id="24" w:author="Unknown Author" w:date="2024-04-10T12:40:20Z">
        <w:r>
          <w:rPr>
            <w:i w:val="false"/>
            <w:iCs w:val="false"/>
            <w:color w:themeColor="dark1" w:val="000000"/>
            <w:sz w:val="22"/>
            <w:szCs w:val="22"/>
          </w:rPr>
          <w:tab/>
        </w:r>
      </w:ins>
      <w:ins w:id="25" w:author="Unknown Author" w:date="2024-04-10T12:40:20Z">
        <w:r>
          <w:rPr>
            <w:i w:val="false"/>
            <w:iCs w:val="false"/>
            <w:color w:themeColor="dark1" w:val="000000"/>
            <w:sz w:val="22"/>
            <w:szCs w:val="22"/>
          </w:rPr>
          <w:t xml:space="preserve">The community of clades were simulated in 57 distinct wetland environments, </w:t>
        </w:r>
      </w:ins>
      <w:ins w:id="26" w:author="Unknown Author" w:date="2024-04-10T12:40:20Z">
        <w:r>
          <w:rPr>
            <w:i w:val="false"/>
            <w:iCs w:val="false"/>
            <w:color w:themeColor="dark1" w:val="000000"/>
            <w:sz w:val="22"/>
            <w:szCs w:val="22"/>
          </w:rPr>
          <w:t xml:space="preserve">which generated both community and constituent clade </w:t>
        </w:r>
      </w:ins>
      <w:ins w:id="27" w:author="Unknown Author" w:date="2024-04-10T12:40:20Z">
        <w:r>
          <w:rPr>
            <w:i w:val="false"/>
            <w:iCs w:val="false"/>
            <w:color w:themeColor="dark1" w:val="000000"/>
            <w:sz w:val="22"/>
            <w:szCs w:val="22"/>
          </w:rPr>
          <w:t>functional activity and metabolite flux profiles</w:t>
        </w:r>
      </w:ins>
      <w:ins w:id="28" w:author="Unknown Author" w:date="2024-04-10T12:40:20Z">
        <w:r>
          <w:rPr>
            <w:i w:val="false"/>
            <w:iCs w:val="false"/>
            <w:color w:themeColor="dark1" w:val="000000"/>
            <w:sz w:val="22"/>
            <w:szCs w:val="22"/>
          </w:rPr>
          <w:t xml:space="preserve">.  </w:t>
        </w:r>
      </w:ins>
      <w:ins w:id="29" w:author="Unknown Author" w:date="2024-04-10T12:40:20Z">
        <w:r>
          <w:rPr>
            <w:i w:val="false"/>
            <w:iCs w:val="false"/>
            <w:color w:themeColor="dark1" w:val="000000"/>
            <w:sz w:val="22"/>
            <w:szCs w:val="22"/>
          </w:rPr>
          <w:t xml:space="preserve">The metabolic phenotypes of the community in each  environment were clustered via </w:t>
        </w:r>
      </w:ins>
      <w:ins w:id="30" w:author="Unknown Author" w:date="2024-04-10T12:40:20Z">
        <w:commentRangeStart w:id="3"/>
        <w:r>
          <w:rPr>
            <w:i w:val="false"/>
            <w:iCs w:val="false"/>
            <w:color w:themeColor="dark1" w:val="000000"/>
            <w:sz w:val="22"/>
            <w:szCs w:val="22"/>
          </w:rPr>
          <w:t>self-organizing maps (SOPs)</w:t>
        </w:r>
      </w:ins>
      <w:ins w:id="31" w:author="Unknown Author" w:date="2024-04-10T12:40:20Z">
        <w:r>
          <w:rPr>
            <w:i w:val="false"/>
            <w:iCs w:val="false"/>
            <w:color w:themeColor="dark1" w:val="000000"/>
            <w:sz w:val="22"/>
            <w:szCs w:val="22"/>
          </w:rPr>
        </w:r>
      </w:ins>
      <w:ins w:id="32" w:author="Unknown Author" w:date="2024-04-10T12:40:20Z">
        <w:commentRangeEnd w:id="3"/>
        <w:r>
          <w:commentReference w:id="3"/>
        </w:r>
        <w:r>
          <w:rPr>
            <w:i w:val="false"/>
            <w:iCs w:val="false"/>
            <w:color w:themeColor="dark1" w:val="000000"/>
            <w:sz w:val="22"/>
            <w:szCs w:val="22"/>
          </w:rPr>
          <w:t xml:space="preserve">, which is a machine-learning method to discern data correlations through hidden dimensions in data and is importantly unsupervised so there was minimal bias in the clustering process.  The SOPs reveal that the clades generally </w:t>
        </w:r>
      </w:ins>
      <w:ins w:id="33" w:author="Unknown Author" w:date="2024-04-10T12:40:20Z">
        <w:r>
          <w:rPr>
            <w:i w:val="false"/>
            <w:iCs w:val="false"/>
            <w:color w:themeColor="dark1" w:val="000000"/>
            <w:sz w:val="22"/>
            <w:szCs w:val="22"/>
          </w:rPr>
          <w:t>occupied consistent and distinct ecological roles within the community, bu</w:t>
        </w:r>
      </w:ins>
      <w:ins w:id="34" w:author="Unknown Author" w:date="2024-04-10T12:40:20Z">
        <w:commentRangeStart w:id="4"/>
        <w:r>
          <w:rPr>
            <w:i w:val="false"/>
            <w:iCs w:val="false"/>
            <w:color w:themeColor="dark1" w:val="000000"/>
            <w:sz w:val="22"/>
            <w:szCs w:val="22"/>
          </w:rPr>
          <w:t>t several environments caused the clades to change ecological roles</w:t>
        </w:r>
      </w:ins>
      <w:ins w:id="35" w:author="Unknown Author" w:date="2024-04-10T12:40:20Z">
        <w:r>
          <w:rPr>
            <w:i w:val="false"/>
            <w:iCs w:val="false"/>
            <w:color w:themeColor="dark1" w:val="000000"/>
            <w:sz w:val="22"/>
            <w:szCs w:val="22"/>
          </w:rPr>
        </w:r>
      </w:ins>
      <w:ins w:id="36" w:author="Unknown Author" w:date="2024-04-10T12:40:20Z">
        <w:commentRangeEnd w:id="4"/>
        <w:r>
          <w:commentReference w:id="4"/>
        </w:r>
        <w:r>
          <w:rPr>
            <w:i w:val="false"/>
            <w:iCs w:val="false"/>
            <w:color w:themeColor="dark1" w:val="000000"/>
            <w:sz w:val="22"/>
            <w:szCs w:val="22"/>
          </w:rPr>
          <w:t>.</w:t>
        </w:r>
      </w:ins>
    </w:p>
    <w:p>
      <w:pPr>
        <w:pStyle w:val="Normal"/>
        <w:spacing w:lineRule="auto" w:line="480" w:before="0" w:after="0"/>
        <w:contextualSpacing/>
        <w:rPr>
          <w:i/>
          <w:i/>
          <w:color w:themeColor="dark1" w:val="000000"/>
          <w:sz w:val="22"/>
          <w:szCs w:val="22"/>
        </w:rPr>
      </w:pPr>
      <w:r>
        <w:rPr>
          <w:i/>
          <w:color w:themeColor="dark1" w:val="000000"/>
          <w:sz w:val="22"/>
          <w:szCs w:val="22"/>
        </w:rPr>
      </w:r>
    </w:p>
    <w:p>
      <w:pPr>
        <w:pStyle w:val="Normal"/>
        <w:spacing w:lineRule="auto" w:line="480" w:before="0" w:after="0"/>
        <w:contextualSpacing/>
        <w:rPr>
          <w:i/>
          <w:i/>
          <w:color w:themeColor="dark1" w:val="000000"/>
          <w:sz w:val="22"/>
          <w:szCs w:val="22"/>
        </w:rPr>
      </w:pPr>
      <w:r>
        <w:rPr>
          <w:i/>
          <w:color w:themeColor="dark1" w:val="000000"/>
          <w:sz w:val="22"/>
          <w:szCs w:val="22"/>
        </w:rPr>
        <w:t xml:space="preserve">Microbial gene expression provides evidence for the river continuum concept </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rPr>
        <w:t>The River Continuum Concept (RCC) provides a framework for integrating predictable and observable biological features of flowing water systems, and further characterizing how biodiversity changes along a river system</w:t>
      </w:r>
      <w:r>
        <w:fldChar w:fldCharType="begin"/>
      </w:r>
      <w:r>
        <w:rPr/>
        <w:instrText xml:space="preserve">ADDIN ZOTERO_ITEM CSL_CITATION {"citationID":"2kHoRwaD","properties":{"formattedCitation":"\\super 1\\nosupersub{}","plainCitation":"1","noteIndex":0},"citationItems":[{"id":40,"uris":["http://zotero.org/users/7624876/items/B27RC3Q3"],"itemData":{"id":40,"type":"article-journal","abstract":"From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over time. Thus, the biological system moves towards a balance between a tendency for efficient use of energy inputs through resource partitioning (food, substrate, etc.) and an opposing tendency for a uniform rate of energy processing throughout the year. We theorize that biological communities developed in natural streams assume processing strategies involving minimum energy loss. Downstream communities are fashioned to capitalize on upstream processing inefficiencies. Both the upstream inefficiency (leakage) and the downstream adjustments seem predictable. We propose that this River Continuum Concept provides a framework for integrating predictable and observable biological features of lotic systems. Implications of the concept in the areas of structure, function, and stability of riverine ecosystems are discussed.Key words: river continuum; stream ecosystems; ecosystem structure, function; resource partitioning; ecosystem stability; community succession; river zonation; stream geomorphology","container-title":"Canadian Journal of Fisheries and Aquatic Sciences","DOI":"10.1139/f80-017","ISSN":"0706-652X, 1205-7533","issue":"1","journalAbbreviation":"Can. J. Fish. Aquat. Sci.","language":"en","page":"130-137","source":"DOI.org (Crossref)","title":"The River Continuum Concept","volume":"37","author":[{"family":"Vannote","given":"Robin L."},{"family":"Minshall","given":"G. Wayne"},{"family":"Cummins","given":"Kenneth W."},{"family":"Sedell","given":"James R."},{"family":"Cushing","given":"Colbert E."}],"issued":{"date-parts":[["1980",1,1]]}}}],"schema":"https://github.com/citation-style-language/schema/raw/master/csl-citation.json"}</w:instrText>
      </w:r>
      <w:r>
        <w:rPr/>
      </w:r>
      <w:r>
        <w:rPr/>
        <w:fldChar w:fldCharType="separate"/>
      </w:r>
      <w:r>
        <w:rPr/>
      </w:r>
      <w:r>
        <w:rPr>
          <w:color w:themeColor="dark1" w:val="000000"/>
          <w:sz w:val="22"/>
          <w:vertAlign w:val="superscript"/>
        </w:rPr>
        <w:t>1</w:t>
      </w:r>
      <w:r>
        <w:rPr/>
      </w:r>
      <w:r>
        <w:rPr/>
        <w:fldChar w:fldCharType="end"/>
      </w:r>
      <w:r>
        <w:rPr>
          <w:color w:themeColor="dark1" w:val="000000"/>
          <w:sz w:val="22"/>
          <w:szCs w:val="22"/>
        </w:rPr>
        <w:t xml:space="preserve">. </w:t>
      </w:r>
      <w:r>
        <w:rPr>
          <w:color w:themeColor="dark1" w:val="000000"/>
          <w:sz w:val="22"/>
          <w:szCs w:val="22"/>
          <w:shd w:fill="FFFFFF" w:val="clear"/>
        </w:rPr>
        <w:t>Specifically, the RCC postulates that as rivers increase in size, the influences of terrestrial inputs will decrease. It also assumes, that biological richness will initially increase with stream order complexity due to maximum interface with the landscape, but then decrease along with river width and discharge. Support for the applicability of the RCC to microbial communities has been observed as decreased microbial 16S rRNA gene richness occurring across stream order gradients in Toolik</w:t>
      </w:r>
      <w:r>
        <w:fldChar w:fldCharType="begin"/>
      </w:r>
      <w:r>
        <w:rPr/>
        <w:instrText xml:space="preserve">ADDIN ZOTERO_ITEM CSL_CITATION {"citationID":"y9LrgDil","properties":{"formattedCitation":"\\super 19\\nosupersub{}","plainCitation":"19","noteIndex":0},"citationItems":[{"id":50,"uris":["http://zotero.org/users/7624876/items/AZERSFT2"],"itemData":{"id":50,"type":"article-journal","abstract":"Microbes are transported in hydrological networks through many environments, but the nature and dynamics of underlying microbial metacommunities and the impact of downslope inoculation on patterns of microbial diversity across landscapes are unknown. Pyrosequencing of small subunit ribosomal RNA gene hypervariable regions to characterize microbial communities along a hydrological continuum in arctic tundra showed a pattern of decreasing diversity downslope, with highest species richness in soil waters and headwater streams, and lowest richness in lake water. In a downstream lake, 58% and 43% of the bacterial and archaeal taxa, respectively, were also detected in diverse upslope communities, including most of the numerically dominant lake taxa. In contrast, only 18% of microbial eukaryotic taxa in the lake were detected upslope. We suggest that patterns of diversity in surface waters are structured by initial inoculation from microbial reservoirs in soils followed by a species-sorting process during downslope dispersal of both common and rare microbial taxa. Our results suggest that, unlike for metazoans, a substantial portion of bacterial and archaeal diversity in surface freshwaters may originate in complex soil environments.","container-title":"The ISME Journal","DOI":"10.1038/ismej.2012.9","ISSN":"1751-7370","issue":"9","journalAbbreviation":"ISME J","language":"en","license":"2012 International Society for Microbial Ecology","note":"number: 9\npublisher: Nature Publishing Group","page":"1629-1639","source":"www.nature.com","title":"Microbial diversity in arctic freshwaters is structured by inoculation of microbes from soils","volume":"6","author":[{"family":"Crump","given":"Byron C."},{"family":"Amaral-Zettler","given":"Linda A."},{"family":"Kling","given":"George W."}],"issued":{"date-parts":[["2012",9]]}}}],"schema":"https://github.com/citation-style-language/schema/raw/master/csl-citation.json"}</w:instrText>
      </w:r>
      <w:r>
        <w:rPr/>
      </w:r>
      <w:r>
        <w:rPr/>
        <w:fldChar w:fldCharType="separate"/>
      </w:r>
      <w:r>
        <w:rPr/>
      </w:r>
      <w:r>
        <w:rPr>
          <w:color w:themeColor="dark1" w:val="000000"/>
          <w:sz w:val="22"/>
          <w:vertAlign w:val="superscript"/>
        </w:rPr>
        <w:t>19</w:t>
      </w:r>
      <w:r>
        <w:rPr/>
      </w:r>
      <w:r>
        <w:rPr/>
        <w:fldChar w:fldCharType="end"/>
      </w:r>
      <w:r>
        <w:rPr>
          <w:color w:themeColor="dark1" w:val="000000"/>
          <w:sz w:val="22"/>
          <w:szCs w:val="22"/>
          <w:shd w:fill="FFFFFF" w:val="clear"/>
        </w:rPr>
        <w:t>, Danube</w:t>
      </w:r>
      <w:r>
        <w:fldChar w:fldCharType="begin"/>
      </w:r>
      <w:r>
        <w:rPr/>
        <w:instrText xml:space="preserve">ADDIN ZOTERO_ITEM CSL_CITATION {"citationID":"oDd2hIKG","properties":{"formattedCitation":"\\super 54\\nosupersub{}","plainCitation":"54","noteIndex":0},"citationItems":[{"id":84,"uris":["http://zotero.org/users/7624876/items/FIQZ53C9"],"itemData":{"id":84,"type":"article-journal","abstract":"The abundance of virus-like particles in a backwater system of the Danube River covered a range of 1.2 x 10(sup7) to 6.1 x 10(sup7) ml(sup-1) from 1992 to 1993. Measurements of head diameters for these particles, all of which were presumed to be viruses, led to four defined size classes, ranging from &lt;60 nm to &gt;150 nm. The 60- to &lt;90-nm size class contained the largest fraction of total particles (41%), followed by the 90- to &lt;150-nm size class (33%). The frequency of size classes was not significantly different between the two years. The frequency of bacteria with mature phages ranged from 1 to 4% over the seasons, with mean burst sizes ranging from 17 to 36 phage per host cell. Among the bacterial morphotypes, rods and vibrios were the major host systems for phages, while coccoid and filamentous cells were considered negligible. Counts from transmission electron microscopy and acridine orange direct counts confirmed that rods and vibrios accounted for 85 to 95% of the bacterial population over the seasons. Virus decay experiments showed lower decay rates for temperatures between 5 and 15(deg)C (52 to 70% of the virus population remained) relative to 18 and 25(deg)C (31 to 51% of the virus remained). Bacterial production measurements, performed at the same time and under the same conditions as decay experiments, allowed us to estimate virus-induced death rates, which ranged from 15.8 to 30.1% over the year, with an average of 20% viral control of the bacterial production. Considering that mature phage particles are visible only in the last phase of the latent period and using a mean conversion factor of 5.4 from the literature, based on descriptions of various phage host systems to relate the percentage of visibly infected cells to the total percentage of the bacterial community that is phage infected, we estimate that some 5.4 to 21.6% of the bacterial population is infected with viruses. This would imply that virus-induced death rates of bacteria range from 10.8 to 43.2%. The data on virus-induced bacterial mortality obtained by both the viral decay method and the determination of the frequency of infected cells are compared and discussed.","container-title":"Applied and Environmental Microbiology","DOI":"10.1128/AEM.61.10.3734-3740.1995","ISSN":"0099-2240","issue":"10","journalAbbreviation":"Appl Environ Microbiol","language":"eng","note":"PMID: 16535153\nPMCID: PMC1388715","page":"3734-3740","source":"PubMed","title":"Seasonal variations of virus abundance and viral control of the bacterial production in a backwater system of the danube river","volume":"61","author":[{"family":"Mathias","given":"C. B."},{"family":"Kirschner","given":"A."},{"family":"Velimirov","given":"B."}],"issued":{"date-parts":[["1995",10]]}}}],"schema":"https://github.com/citation-style-language/schema/raw/master/csl-citation.json"}</w:instrText>
      </w:r>
      <w:r>
        <w:rPr/>
      </w:r>
      <w:r>
        <w:rPr/>
        <w:fldChar w:fldCharType="separate"/>
      </w:r>
      <w:r>
        <w:rPr/>
      </w:r>
      <w:r>
        <w:rPr>
          <w:color w:themeColor="dark1" w:val="000000"/>
          <w:sz w:val="22"/>
          <w:vertAlign w:val="superscript"/>
        </w:rPr>
        <w:t>54</w:t>
      </w:r>
      <w:r>
        <w:rPr/>
      </w:r>
      <w:r>
        <w:rPr/>
        <w:fldChar w:fldCharType="end"/>
      </w:r>
      <w:r>
        <w:rPr>
          <w:color w:themeColor="dark1" w:val="000000"/>
          <w:sz w:val="22"/>
          <w:szCs w:val="22"/>
          <w:shd w:fill="FFFFFF" w:val="clear"/>
        </w:rPr>
        <w:t>, Mississippi</w:t>
      </w:r>
      <w:r>
        <w:fldChar w:fldCharType="begin"/>
      </w:r>
      <w:r>
        <w:rPr/>
        <w:instrText xml:space="preserve">ADDIN ZOTERO_ITEM CSL_CITATION {"citationID":"f0EhTKJU","properties":{"formattedCitation":"\\super 53\\nosupersub{}","plainCitation":"53","noteIndex":0},"citationItems":[{"id":1172,"uris":["http://zotero.org/users/7624876/items/J3QD8SU6"],"itemData":{"id":1172,"type":"article-journal","abstract":"Draining 31 states and roughly 3 million km2, the Mississippi River (MSR) and its tributaries constitute an essential resource to millions of people for clean drinking water, transportation, agriculture, and industry. Since the turn of the 20th century, MSR water quality has continually rated poorly due to human activity. Acting as first responders, microorganisms can mitigate, exacerbate, and/or serve as predictors for water quality, yet we know little about their community structure or ecology at the whole river scale for large rivers. We collected both biological (16S and 18S rRNA gene amplicons) and physicochemical data from 38 MSR sites over nearly 3000 km from Minnesota to the Gulf of Mexico. Our results revealed a microbial community composed of similar taxa to other rivers but with unique trends in the relative abundance patterns among phyla, operational taxonomic units (OTUs), and the core microbiome. Furthermore, we observed a separation in microbial communities that mirrored the transition from an 8th to 10th Strahler order river at the Missouri River confluence, marking a different start to the lower MSR than the historical distinction at the Ohio River confluence in Cairo, IL. Within MSR microbial assemblages, we identified subgroups of OTUs from the phyla Acidobacteria, Bacteroidetes, Oomycetes, and Heterokonts that were associated with, and predictive of, the important eutrophication nutrients nitrate and phosphate. This study offers the most comprehensive view of MSR microbiota to date, provides important groundwork for higher resolution microbial studies of river perturbation, and identifies potential microbial indicators of river health related to eutrophication.","container-title":"Limnology and Oceanography","DOI":"10.1002/lno.10811","ISSN":"1939-5590","issue":"5","language":"en","license":"© 2018 The Authors Limnology and Oceanography published by Wiley Periodicals, Inc. on behalf of Association for the Sciences of Limnology and Oceanography","note":"_eprint: https://onlinelibrary.wiley.com/doi/pdf/10.1002/lno.10811","page":"1837-1855","source":"Wiley Online Library","title":"Nutrient dynamics and stream order influence microbial community patterns along a 2914 kilometer transect of the Mississippi River","volume":"63","author":[{"family":"Henson","given":"Michael W."},{"family":"Hanssen","given":"Jordan"},{"family":"Spooner","given":"Greg"},{"family":"Fleming","given":"Patrick"},{"family":"Pukonen","given":"Markus"},{"family":"Stahr","given":"Frederick"},{"family":"Thrash","given":"J. Cameron"}],"issued":{"date-parts":[["2018"]]}}}],"schema":"https://github.com/citation-style-language/schema/raw/master/csl-citation.json"}</w:instrText>
      </w:r>
      <w:r>
        <w:rPr/>
      </w:r>
      <w:r>
        <w:rPr/>
        <w:fldChar w:fldCharType="separate"/>
      </w:r>
      <w:r>
        <w:rPr/>
      </w:r>
      <w:r>
        <w:rPr>
          <w:color w:themeColor="dark1" w:val="000000"/>
          <w:sz w:val="22"/>
          <w:vertAlign w:val="superscript"/>
        </w:rPr>
        <w:t>53</w:t>
      </w:r>
      <w:r>
        <w:rPr/>
      </w:r>
      <w:r>
        <w:rPr/>
        <w:fldChar w:fldCharType="end"/>
      </w:r>
      <w:r>
        <w:rPr>
          <w:color w:themeColor="dark1" w:val="000000"/>
          <w:sz w:val="22"/>
          <w:szCs w:val="22"/>
          <w:shd w:fill="FFFFFF" w:val="clear"/>
        </w:rPr>
        <w:t>, and Amazon</w:t>
      </w:r>
      <w:r>
        <w:fldChar w:fldCharType="begin"/>
      </w:r>
      <w:r>
        <w:rPr/>
        <w:instrText xml:space="preserve">ADDIN ZOTERO_ITEM CSL_CITATION {"citationID":"lbLv8OeZ","properties":{"formattedCitation":"\\super 55\\nosupersub{}","plainCitation":"55","noteIndex":0},"citationItems":[{"id":56,"uris":["http://zotero.org/users/7624876/items/R5ZKASAN"],"itemData":{"id":56,"type":"article-journal","abstract":"The Amazon River runs nearly 6500 km across the South American continent before emptying into the western tropical North Atlantic Ocean. In terms of both volume and watershed area, it is the world’s largest riverine system, affecting elemental cycling on a global scale.","container-title":"Microbiome","DOI":"10.1186/s40168-015-0099-0","ISSN":"2049-2618","issue":"1","journalAbbreviation":"Microbiome","page":"39","source":"BioMed Central","title":"Metagenomic and metatranscriptomic inventories of the lower Amazon River, May 2011","volume":"3","author":[{"family":"Satinsky","given":"Brandon M."},{"family":"Fortunato","given":"Caroline S."},{"family":"Doherty","given":"Mary"},{"family":"Smith","given":"Christa B."},{"family":"Sharma","given":"Shalabh"},{"family":"Ward","given":"Nicholas D."},{"family":"Krusche","given":"Alex V."},{"family":"Yager","given":"Patricia L."},{"family":"Richey","given":"Jeffrey E."},{"family":"Moran","given":"Mary Ann"},{"family":"Crump","given":"Byron C."}],"issued":{"date-parts":[["2015",9,10]]}}}],"schema":"https://github.com/citation-style-language/schema/raw/master/csl-citation.json"}</w:instrText>
      </w:r>
      <w:r>
        <w:rPr/>
      </w:r>
      <w:r>
        <w:rPr/>
        <w:fldChar w:fldCharType="separate"/>
      </w:r>
      <w:r>
        <w:rPr/>
      </w:r>
      <w:r>
        <w:rPr>
          <w:color w:themeColor="dark1" w:val="000000"/>
          <w:sz w:val="22"/>
          <w:vertAlign w:val="superscript"/>
        </w:rPr>
        <w:t>55</w:t>
      </w:r>
      <w:r>
        <w:rPr/>
      </w:r>
      <w:r>
        <w:rPr/>
        <w:fldChar w:fldCharType="end"/>
      </w:r>
      <w:r>
        <w:rPr>
          <w:color w:themeColor="dark1" w:val="000000"/>
          <w:sz w:val="22"/>
          <w:szCs w:val="22"/>
          <w:shd w:fill="FFFFFF" w:val="clear"/>
        </w:rPr>
        <w:t xml:space="preserve"> rivers. </w:t>
      </w:r>
      <w:r>
        <w:rPr>
          <w:rFonts w:eastAsia="Calibri"/>
          <w:color w:themeColor="dark1" w:val="000000"/>
          <w:sz w:val="22"/>
          <w:szCs w:val="22"/>
        </w:rPr>
        <w:t xml:space="preserve">Here we show that the RCC also applies to microbial community genomic and transcriptomic patterns at the continental scale </w:t>
      </w:r>
      <w:r>
        <w:rPr>
          <w:color w:themeColor="dark1" w:val="000000"/>
          <w:sz w:val="22"/>
          <w:szCs w:val="22"/>
          <w:shd w:fill="FFFFFF" w:val="clear"/>
        </w:rPr>
        <w:t>(</w:t>
      </w:r>
      <w:r>
        <w:rPr>
          <w:b/>
          <w:bCs/>
          <w:color w:themeColor="dark1" w:val="000000"/>
          <w:sz w:val="22"/>
          <w:szCs w:val="22"/>
          <w:shd w:fill="FFFFFF" w:val="clear"/>
        </w:rPr>
        <w:t>Fig. 4B</w:t>
      </w:r>
      <w:r>
        <w:rPr>
          <w:color w:themeColor="dark1" w:val="000000"/>
          <w:sz w:val="22"/>
          <w:szCs w:val="22"/>
          <w:shd w:fill="FFFFFF" w:val="clear"/>
        </w:rPr>
        <w:t xml:space="preserve">). Importantly, this discovery provides an opportunity to interrogate diversity and functional trait dimensions along a river continuum at broader scales. </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First, we were interested in how microbial richness at the metagenome and metatranscriptome level changed across the stream order gradient, and if these followed rules like 16S rRNA studies from single rivers. At the metagenome level, overall genome richness had a positive correlation with stream order, peaking at a stream order six (</w:t>
      </w:r>
      <w:r>
        <w:rPr>
          <w:b/>
          <w:color w:themeColor="dark1" w:val="000000"/>
          <w:sz w:val="22"/>
          <w:szCs w:val="22"/>
          <w:shd w:fill="FFFFFF" w:val="clear"/>
        </w:rPr>
        <w:t>Fig. 4B</w:t>
      </w:r>
      <w:r>
        <w:rPr>
          <w:color w:themeColor="dark1" w:val="000000"/>
          <w:sz w:val="22"/>
          <w:szCs w:val="22"/>
          <w:shd w:fill="FFFFFF" w:val="clear"/>
        </w:rPr>
        <w:t>). At the metatranscriptome level, richness had a strong positive correlation with stream order and peaked at stream order 8, the highest stream order profiled by metatranscriptomics (</w:t>
      </w:r>
      <w:r>
        <w:rPr>
          <w:b/>
          <w:color w:themeColor="dark1" w:val="000000"/>
          <w:sz w:val="22"/>
          <w:szCs w:val="22"/>
          <w:shd w:fill="FFFFFF" w:val="clear"/>
        </w:rPr>
        <w:t>Fig. 4B</w:t>
      </w:r>
      <w:r>
        <w:rPr>
          <w:color w:themeColor="dark1" w:val="000000"/>
          <w:sz w:val="22"/>
          <w:szCs w:val="22"/>
          <w:shd w:fill="FFFFFF" w:val="clear"/>
        </w:rPr>
        <w:t>). Metagenome results were consistent with previous reports of the RCC where stream order peaks in mid-sized streams</w:t>
      </w:r>
      <w:r>
        <w:fldChar w:fldCharType="begin"/>
      </w:r>
      <w:r>
        <w:rPr/>
        <w:instrText xml:space="preserve">ADDIN ZOTERO_ITEM CSL_CITATION {"citationID":"1O4FACDF","properties":{"formattedCitation":"\\super 53\\nosupersub{}","plainCitation":"53","noteIndex":0},"citationItems":[{"id":1172,"uris":["http://zotero.org/users/7624876/items/J3QD8SU6"],"itemData":{"id":1172,"type":"article-journal","abstract":"Draining 31 states and roughly 3 million km2, the Mississippi River (MSR) and its tributaries constitute an essential resource to millions of people for clean drinking water, transportation, agriculture, and industry. Since the turn of the 20th century, MSR water quality has continually rated poorly due to human activity. Acting as first responders, microorganisms can mitigate, exacerbate, and/or serve as predictors for water quality, yet we know little about their community structure or ecology at the whole river scale for large rivers. We collected both biological (16S and 18S rRNA gene amplicons) and physicochemical data from 38 MSR sites over nearly 3000 km from Minnesota to the Gulf of Mexico. Our results revealed a microbial community composed of similar taxa to other rivers but with unique trends in the relative abundance patterns among phyla, operational taxonomic units (OTUs), and the core microbiome. Furthermore, we observed a separation in microbial communities that mirrored the transition from an 8th to 10th Strahler order river at the Missouri River confluence, marking a different start to the lower MSR than the historical distinction at the Ohio River confluence in Cairo, IL. Within MSR microbial assemblages, we identified subgroups of OTUs from the phyla Acidobacteria, Bacteroidetes, Oomycetes, and Heterokonts that were associated with, and predictive of, the important eutrophication nutrients nitrate and phosphate. This study offers the most comprehensive view of MSR microbiota to date, provides important groundwork for higher resolution microbial studies of river perturbation, and identifies potential microbial indicators of river health related to eutrophication.","container-title":"Limnology and Oceanography","DOI":"10.1002/lno.10811","ISSN":"1939-5590","issue":"5","language":"en","license":"© 2018 The Authors Limnology and Oceanography published by Wiley Periodicals, Inc. on behalf of Association for the Sciences of Limnology and Oceanography","note":"_eprint: https://onlinelibrary.wiley.com/doi/pdf/10.1002/lno.10811","page":"1837-1855","source":"Wiley Online Library","title":"Nutrient dynamics and stream order influence microbial community patterns along a 2914 kilometer transect of the Mississippi River","volume":"63","author":[{"family":"Henson","given":"Michael W."},{"family":"Hanssen","given":"Jordan"},{"family":"Spooner","given":"Greg"},{"family":"Fleming","given":"Patrick"},{"family":"Pukonen","given":"Markus"},{"family":"Stahr","given":"Frederick"},{"family":"Thrash","given":"J. Cameron"}],"issued":{"date-parts":[["2018"]]}}}],"schema":"https://github.com/citation-style-language/schema/raw/master/csl-citation.json"}</w:instrText>
      </w:r>
      <w:r>
        <w:rPr/>
      </w:r>
      <w:r>
        <w:rPr/>
        <w:fldChar w:fldCharType="separate"/>
      </w:r>
      <w:r>
        <w:rPr/>
      </w:r>
      <w:r>
        <w:rPr>
          <w:color w:themeColor="dark1" w:val="000000"/>
          <w:sz w:val="22"/>
          <w:vertAlign w:val="superscript"/>
        </w:rPr>
        <w:t>53</w:t>
      </w:r>
      <w:r>
        <w:rPr/>
      </w:r>
      <w:r>
        <w:rPr/>
        <w:fldChar w:fldCharType="end"/>
      </w:r>
      <w:r>
        <w:rPr>
          <w:color w:themeColor="dark1" w:val="000000"/>
          <w:sz w:val="22"/>
          <w:szCs w:val="22"/>
          <w:shd w:fill="FFFFFF" w:val="clear"/>
        </w:rPr>
        <w:t xml:space="preserve">. To our knowledge this is the first report of genome-resolved metatranscriptomics across rivers and </w:t>
      </w:r>
      <w:r>
        <w:rPr>
          <w:color w:themeColor="dark1" w:val="000000"/>
          <w:sz w:val="22"/>
          <w:szCs w:val="22"/>
        </w:rPr>
        <w:t>suggests that genome inferred transcriptional richness may be governed by a different set of environmental controls than gene presence at the continental scale.</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One major control on biological diversity described by the RCC is variability in sunlight exposure. Lower order streams are often characterized by thick shore vegetation or overhanging trees that limit sunlight penetration and restrict phytoplankton and benthic microalgae primary production</w:t>
      </w:r>
      <w:r>
        <w:fldChar w:fldCharType="begin"/>
      </w:r>
      <w:r>
        <w:rPr/>
        <w:instrText xml:space="preserve">ADDIN ZOTERO_ITEM CSL_CITATION {"citationID":"0DTkPFN1","properties":{"formattedCitation":"\\super 1,56\\nosupersub{}","plainCitation":"1,56","noteIndex":0},"citationItems":[{"id":40,"uris":["http://zotero.org/users/7624876/items/B27RC3Q3"],"itemData":{"id":40,"type":"article-journal","abstract":"From headwaters to mouth, the physical variables within a river system present a continuous gradient of physical conditions. This gradient should elicit a series of responses within the constituent populations resulting in a continuum of biotic adjustments and consistent patterns of loading, transport, utilization, and storage of organic matter along the length of a river. Based on the energy equilibrium theory of fluvial geomorphologists, we hypothesize that the structural and functional characteristics of stream communities are adapted to conform to the most probable position or mean state of the physical system. We reason that producer and consumer communities characteristic of a given river reach become established in harmony with the dynamic physical conditions of the channel. In natural stream systems, biological communities can be characterized as forming a temporal continuum of synchronized species replacements. This continuous replacement functions to distribute the utilization of energy inputs over time. Thus, the biological system moves towards a balance between a tendency for efficient use of energy inputs through resource partitioning (food, substrate, etc.) and an opposing tendency for a uniform rate of energy processing throughout the year. We theorize that biological communities developed in natural streams assume processing strategies involving minimum energy loss. Downstream communities are fashioned to capitalize on upstream processing inefficiencies. Both the upstream inefficiency (leakage) and the downstream adjustments seem predictable. We propose that this River Continuum Concept provides a framework for integrating predictable and observable biological features of lotic systems. Implications of the concept in the areas of structure, function, and stability of riverine ecosystems are discussed.Key words: river continuum; stream ecosystems; ecosystem structure, function; resource partitioning; ecosystem stability; community succession; river zonation; stream geomorphology","container-title":"Canadian Journal of Fisheries and Aquatic Sciences","DOI":"10.1139/f80-017","ISSN":"0706-652X, 1205-7533","issue":"1","journalAbbreviation":"Can. J. Fish. Aquat. Sci.","language":"en","page":"130-137","source":"DOI.org (Crossref)","title":"The River Continuum Concept","volume":"37","author":[{"family":"Vannote","given":"Robin L."},{"family":"Minshall","given":"G. Wayne"},{"family":"Cummins","given":"Kenneth W."},{"family":"Sedell","given":"James R."},{"family":"Cushing","given":"Colbert E."}],"issued":{"date-parts":[["1980",1,1]]}}},{"id":1307,"uris":["http://zotero.org/users/7624876/items/Z5CSFZMY"],"itemData":{"id":1307,"type":"article-journal","source":"ResearchGate","title":"The River Continuum Concept revisited: Lessons from the Alps","title-short":"The River Continuum Concept revisited","author":[{"family":"Maiolini","given":"Bruno"},{"family":"Bruno","given":"Maria Cristina"}],"issued":{"date-parts":[["2023",7,8]]}}}],"schema":"https://github.com/citation-style-language/schema/raw/master/csl-citation.json"}</w:instrText>
      </w:r>
      <w:r>
        <w:rPr/>
      </w:r>
      <w:r>
        <w:rPr/>
        <w:fldChar w:fldCharType="separate"/>
      </w:r>
      <w:r>
        <w:rPr/>
      </w:r>
      <w:r>
        <w:rPr>
          <w:color w:themeColor="dark1" w:val="000000"/>
          <w:sz w:val="22"/>
          <w:vertAlign w:val="superscript"/>
        </w:rPr>
        <w:t>1,56</w:t>
      </w:r>
      <w:r>
        <w:rPr/>
      </w:r>
      <w:r>
        <w:rPr/>
        <w:fldChar w:fldCharType="end"/>
      </w:r>
      <w:r>
        <w:rPr>
          <w:color w:themeColor="dark1" w:val="000000"/>
          <w:sz w:val="22"/>
          <w:szCs w:val="22"/>
          <w:shd w:fill="FFFFFF" w:val="clear"/>
        </w:rPr>
        <w:t>. Consistent with this idea, we observed statistically significant increase in light-driven microbial metabolisms when moving from lower order streams to higher order rivers (</w:t>
      </w:r>
      <w:r>
        <w:rPr>
          <w:b/>
          <w:bCs/>
          <w:color w:themeColor="dark1" w:val="000000"/>
          <w:sz w:val="22"/>
          <w:szCs w:val="22"/>
          <w:shd w:fill="FFFFFF" w:val="clear"/>
        </w:rPr>
        <w:t>Fig. 4A</w:t>
      </w:r>
      <w:r>
        <w:rPr>
          <w:color w:themeColor="dark1" w:val="000000"/>
          <w:sz w:val="22"/>
          <w:szCs w:val="22"/>
          <w:shd w:fill="FFFFFF" w:val="clear"/>
        </w:rPr>
        <w:t xml:space="preserve">). Additionally, the RCC proposes the ratio of photosynthesis to respiration (P/R) increases in medium-larger rivers but is decreased in the smallest and largest rivers due to light limitations from riparian vegetation occlusion and turbidity, respectively.  Using microbial gene expression coupled to genome-resolved lifestyle information we estimated P/R ratios, revealing the highest P/R ratio in rivers with stream orders of 6-8, providing tentative support for this concept. However, the robustness of this P/R indicator would need further evaluation in larger ordered rivers (e.g., 9-12) rivers, which are under sampled in this metatranscriptome dataset. </w:t>
      </w:r>
    </w:p>
    <w:p>
      <w:pPr>
        <w:pStyle w:val="Normal"/>
        <w:spacing w:lineRule="auto" w:line="480" w:before="0" w:after="0"/>
        <w:ind w:firstLine="720"/>
        <w:contextualSpacing/>
        <w:rPr>
          <w:color w:themeColor="dark1" w:val="000000"/>
          <w:sz w:val="22"/>
          <w:szCs w:val="22"/>
          <w:shd w:fill="FFFFFF" w:val="clear"/>
        </w:rPr>
      </w:pPr>
      <w:r>
        <w:rPr>
          <w:color w:themeColor="dark1" w:val="000000"/>
          <w:sz w:val="22"/>
          <w:szCs w:val="22"/>
          <w:shd w:fill="FFFFFF" w:val="clear"/>
        </w:rPr>
        <w:t>Another ecological control described by the RCC is a downstream decrease in the importance of terrestrial carbon inputs. We hypothesized gene expression would show that microbial carbon usage reflects decreasing impacts of terrestrial inputs with river size. To resolve changes in microbial metabolism across a stream order gradient, we defined carbon usage patterns based on microbial gene expression in GROWdb MAGs. Our findings show significant differences in expressed microbial carbon usage following stream order gradient (</w:t>
      </w:r>
      <w:r>
        <w:rPr>
          <w:b/>
          <w:color w:themeColor="dark1" w:val="000000"/>
          <w:sz w:val="22"/>
          <w:szCs w:val="22"/>
          <w:shd w:fill="FFFFFF" w:val="clear"/>
        </w:rPr>
        <w:t>Fig. 5A</w:t>
      </w:r>
      <w:r>
        <w:rPr>
          <w:color w:themeColor="dark1" w:val="000000"/>
          <w:sz w:val="22"/>
          <w:szCs w:val="22"/>
          <w:shd w:fill="FFFFFF" w:val="clear"/>
        </w:rPr>
        <w:t>). Specifically, transcript of genes targeting polymers, aromatics, and sugars are upregulated in low order streams, while methylotrophy gene transcripts, primarily from methanol oxidation, increased in higher order rivers. We consider methanol is likely autochthonous, derived from river phytoplankton biomass</w:t>
      </w:r>
      <w:r>
        <w:fldChar w:fldCharType="begin"/>
      </w:r>
      <w:r>
        <w:rPr/>
        <w:instrText xml:space="preserve">ADDIN ZOTERO_ITEM CSL_CITATION {"citationID":"tcJ8dQIW","properties":{"formattedCitation":"\\super 57\\nosupersub{}","plainCitation":"57","noteIndex":0},"citationItems":[{"id":1309,"uris":["http://zotero.org/users/7624876/items/GTZHXGAF"],"itemData":{"id":1309,"type":"article-journal","abstract":"Methanol is a major volatile organic compound on Earth and serves as an important carbon and energy substrate for abundant methylotrophic microbes. Previous geochemical surveys coupled with predictive models suggest that the marine contributions are exceedingly large, rivaling terrestrial sources. Although well studied in terrestrial ecosystems, methanol sources are poorly understood in the marine environment and warrant further investigation. To this end, we adapted a Purge and Trap Gas Chromatography/Mass Spectrometry (P&amp;T-GC/MS) method which allowed reliable measurements of methanol in seawater and marine phytoplankton cultures with a method detection limit of 120 nanomolar. All phytoplankton tested (cyanobacteria: Synechococcus spp. 8102 and 8103, Trichodesmium erythraeum, and Prochlorococcus marinus), and Eukarya (heterokont diatom: Phaeodactylum tricornutum, coccolithophore: Emiliania huxleyi, cryptophyte: Rhodomonas salina, and non-diatom heterokont: Nannochloropsis oculata) produced methanol, ranging from 0.8–13.7 micromolar in culture and methanol per total cellular carbon were measured in the ranges of 0.09–0.3%. Phytoplankton culture time-course measurements displayed a punctuated production pattern with maxima near early stationary phase. Stabile isotope labeled bicarbonate incorporation experiments confirmed that methanol was produced from phytoplankton biomass. Overall, our findings suggest that phytoplankton are a major source of methanol in the upper water column of the world’s oceans.","container-title":"PLoS ONE","DOI":"10.1371/journal.pone.0150820","ISSN":"1932-6203","issue":"3","journalAbbreviation":"PLoS One","note":"PMID: 26963515\nPMCID: PMC4786210","page":"e0150820","source":"PubMed Central","title":"Methanol Production by a Broad Phylogenetic Array of Marine Phytoplankton","volume":"11","author":[{"family":"Mincer","given":"Tracy J."},{"family":"Aicher","given":"Athena C."}],"issued":{"date-parts":[["2016",3,10]]}}}],"schema":"https://github.com/citation-style-language/schema/raw/master/csl-citation.json"}</w:instrText>
      </w:r>
      <w:r>
        <w:rPr/>
      </w:r>
      <w:r>
        <w:rPr/>
        <w:fldChar w:fldCharType="separate"/>
      </w:r>
      <w:r>
        <w:rPr/>
      </w:r>
      <w:r>
        <w:rPr>
          <w:color w:themeColor="dark1" w:val="000000"/>
          <w:sz w:val="22"/>
          <w:vertAlign w:val="superscript"/>
        </w:rPr>
        <w:t>57</w:t>
      </w:r>
      <w:r>
        <w:rPr/>
      </w:r>
      <w:r>
        <w:rPr/>
        <w:fldChar w:fldCharType="end"/>
      </w:r>
      <w:r>
        <w:rPr>
          <w:color w:themeColor="dark1" w:val="000000"/>
          <w:sz w:val="22"/>
          <w:szCs w:val="22"/>
          <w:shd w:fill="FFFFFF" w:val="clear"/>
        </w:rPr>
        <w:t xml:space="preserve"> or microbial metabolism of aromatic allochthonous plant litter</w:t>
      </w:r>
      <w:r>
        <w:fldChar w:fldCharType="begin"/>
      </w:r>
      <w:r>
        <w:rPr/>
        <w:instrText xml:space="preserve">ADDIN ZOTERO_ITEM CSL_CITATION {"citationID":"mZDSBrOp","properties":{"formattedCitation":"\\super 58,59\\nosupersub{}","plainCitation":"58,59","noteIndex":0},"citationItems":[{"id":1312,"uris":["http://zotero.org/users/7624876/items/E967MLV8"],"itemData":{"id":1312,"type":"article-journal","abstract":"Syntrophic metabolism is diverse in two respects: phylogenetically with microorganisms capable of syntrophic metabolism found in the Deltaproteobacteria and in the low G+C gram-positive bacteria, and metabolically given the wide variety of compounds that can be syntrophically metabolized. The latter includes saturated fatty acids, unsaturated fatty acids, alcohols, and hydrocarbons. Besides residing in freshwater and marine anoxic sediments and soils, microbes capable of syntrophic metabolism also have been observed in more extreme habitats, including acidic soils, alkaline soils, thermal springs, and permanently cold soils, demonstrating that syntrophy is a widely distributed metabolic process in nature. Recent ecological and physiological studies show that syntrophy plays a far larger role in carbon cycling than was previously thought. The availability of the first complete genome sequences for four model microorganisms capable of syntrophic metabolism provides the genetic framework to begin dissecting the biochemistry of the marginal energy economies and interspecies interactions that are characteristic of the syntrophic lifestyle.","container-title":"Annals of the New York Academy of Sciences","DOI":"10.1196/annals.1419.005","ISSN":"1749-6632","issue":"1","language":"en","license":"2008 New York Academy of Sciences","note":"_eprint: https://onlinelibrary.wiley.com/doi/pdf/10.1196/annals.1419.005","page":"58-72","source":"Wiley Online Library","title":"Physiology, Ecology, Phylogeny, and Genomics of Microorganisms Capable of Syntrophic Metabolism","volume":"1125","author":[{"family":"McInerney","given":"Michael J."},{"family":"Struchtemeyer","given":"Christopher G."},{"family":"Sieber","given":"Jessica"},{"family":"Mouttaki","given":"Housna"},{"family":"Stams","given":"Alfons J. M."},{"family":"Schink","given":"Bernhard"},{"family":"Rohlin","given":"Lars"},{"family":"Gunsalus","given":"Robert P."}],"issued":{"date-parts":[["2008"]]}}},{"id":1315,"uris":["http://zotero.org/users/7624876/items/ZTAB4G59"],"itemData":{"id":1315,"type":"article-journal","abstract":"Various pectinolytic strains ofClostridium, Erwinia, andPseudomonas species produced methanol as a major end product during growth on pectin but not on glucose or polygalacturonic acid. Pectin metabolism ofClostridium butyricum strain 4P1 correlated with a final product concentration of 16 mM at the end of growth, and a 1:1 stoichiometry for methanol production and percent initial substrate methoxylation. Growth on pectin was associated with high activity of pectin methylesterase and the absence of methanol consumption. The ecological significance of pectin metabolism and the establishment of microbial methylotrophic metabolism in nature is discussed.","container-title":"Current Microbiology","DOI":"10.1007/BF02605383","ISSN":"1432-0991","issue":"6","journalAbbreviation":"Current Microbiology","language":"en","page":"387-389","source":"Springer Link","title":"Microbial methanol formation: A major end product of pectin metabolism","title-short":"Microbial methanol formation","volume":"4","author":[{"family":"Schink","given":"Bernhard"},{"family":"Zeikus","given":"J. G."}],"issued":{"date-parts":[["1980",11,1]]}}}],"schema":"https://github.com/citation-style-language/schema/raw/master/csl-citation.json"}</w:instrText>
      </w:r>
      <w:r>
        <w:rPr/>
      </w:r>
      <w:r>
        <w:rPr/>
        <w:fldChar w:fldCharType="separate"/>
      </w:r>
      <w:r>
        <w:rPr/>
      </w:r>
      <w:r>
        <w:rPr>
          <w:color w:themeColor="dark1" w:val="000000"/>
          <w:sz w:val="22"/>
          <w:vertAlign w:val="superscript"/>
        </w:rPr>
        <w:t>58,59</w:t>
      </w:r>
      <w:r>
        <w:rPr/>
      </w:r>
      <w:r>
        <w:rPr/>
        <w:fldChar w:fldCharType="end"/>
      </w:r>
      <w:r>
        <w:rPr>
          <w:color w:themeColor="dark1" w:val="000000"/>
          <w:sz w:val="22"/>
          <w:szCs w:val="22"/>
          <w:shd w:fill="FFFFFF" w:val="clear"/>
        </w:rPr>
        <w:t xml:space="preserve">. Our findings show that the inferred microbial metabolisms related to carbon usage follow the expected decrease in impact of terrestrial inputs proposed by the RCC, but we acknowledge more research is needed to validate these new insights, especially from higher order rivers. </w:t>
      </w:r>
    </w:p>
    <w:p>
      <w:pPr>
        <w:pStyle w:val="Normal"/>
        <w:spacing w:lineRule="auto" w:line="480" w:before="0" w:after="0"/>
        <w:contextualSpacing/>
        <w:rPr>
          <w:color w:themeColor="dark1" w:val="000000"/>
          <w:sz w:val="22"/>
          <w:szCs w:val="22"/>
          <w:shd w:fill="FFFFFF" w:val="clear"/>
        </w:rPr>
      </w:pPr>
      <w:r>
        <w:rPr>
          <w:color w:themeColor="dark1" w:val="000000"/>
          <w:sz w:val="22"/>
          <w:szCs w:val="22"/>
          <w:shd w:fill="FFFFFF" w:val="clear"/>
        </w:rPr>
        <w:tab/>
      </w:r>
      <w:r>
        <w:rPr>
          <w:color w:themeColor="dark1" w:val="000000"/>
          <w:sz w:val="22"/>
          <w:szCs w:val="22"/>
        </w:rPr>
        <w:t xml:space="preserve"> In summary, river systems were once thought of as passive pipes, transporting water from terrestrial to marine systems. As a result, it was regarded that microbiomes in these systems were a mixture of randomly assembled microorganisms with little predictive capability. Instead, we show river microbiomes and encoded functionalities are not haphazardly distributed but are instead structured by river size, ecological region, and land management regimes. This study also supports the application of the RCC to microbial communities and provides the first evidence that landscape patterns in river microbiomes are grounded in mechanistic changes in genomic function.</w:t>
      </w:r>
      <w:r>
        <w:rPr>
          <w:color w:themeColor="dark1" w:val="000000"/>
          <w:sz w:val="22"/>
          <w:szCs w:val="22"/>
          <w:shd w:fill="FFFFFF" w:val="clear"/>
        </w:rPr>
        <w:t xml:space="preserve"> We show that microbial richness both in terms of genome potential and expression, as well as expressed functional attributes, follow RCC tenets and are molded by the physical-geomorphic environment. This application of GROWdb to the RCC adds a new view of how microbial metabolism changes across rivers. </w:t>
      </w:r>
    </w:p>
    <w:p>
      <w:pPr>
        <w:pStyle w:val="Normal"/>
        <w:spacing w:lineRule="auto" w:line="480" w:before="0" w:after="0"/>
        <w:contextualSpacing/>
        <w:rPr>
          <w:color w:themeColor="dark1" w:val="000000"/>
          <w:sz w:val="22"/>
          <w:szCs w:val="22"/>
          <w:shd w:fill="FFFFFF" w:val="clear"/>
        </w:rPr>
      </w:pPr>
      <w:r>
        <w:rPr>
          <w:color w:themeColor="dark1" w:val="000000"/>
          <w:sz w:val="22"/>
          <w:szCs w:val="22"/>
          <w:shd w:fill="FFFFFF" w:val="clear"/>
        </w:rPr>
      </w:r>
    </w:p>
    <w:p>
      <w:pPr>
        <w:pStyle w:val="Normal"/>
        <w:spacing w:lineRule="auto" w:line="480" w:before="0" w:after="0"/>
        <w:contextualSpacing/>
        <w:rPr>
          <w:bCs/>
          <w:i/>
          <w:i/>
          <w:iCs/>
          <w:color w:themeColor="dark1" w:val="000000"/>
          <w:sz w:val="22"/>
          <w:szCs w:val="22"/>
        </w:rPr>
      </w:pPr>
      <w:r>
        <w:rPr>
          <w:bCs/>
          <w:i/>
          <w:iCs/>
          <w:color w:themeColor="dark1" w:val="000000"/>
          <w:sz w:val="22"/>
          <w:szCs w:val="22"/>
        </w:rPr>
        <w:t>Conclusion</w:t>
      </w:r>
    </w:p>
    <w:p>
      <w:pPr>
        <w:pStyle w:val="Normal"/>
        <w:spacing w:lineRule="auto" w:line="480" w:before="0" w:after="0"/>
        <w:ind w:firstLine="720"/>
        <w:contextualSpacing/>
        <w:rPr>
          <w:color w:themeColor="dark1" w:val="000000"/>
          <w:sz w:val="22"/>
          <w:szCs w:val="22"/>
        </w:rPr>
      </w:pPr>
      <w:r>
        <w:rPr>
          <w:color w:themeColor="dark1" w:val="000000"/>
          <w:sz w:val="22"/>
          <w:szCs w:val="22"/>
        </w:rPr>
        <w:t>Rivers are a critical part of the Earth System for their roles in dispersing water across terrestrial ecosystems. Changing climate impacts rivers via altered precipitation intensity, surface runoff, flooding, fires, sea level rise, and droughts, and all of these have direct impacts to human health, agriculture, energy production, and ecosystem resiliency</w:t>
      </w:r>
      <w:r>
        <w:fldChar w:fldCharType="begin"/>
      </w:r>
      <w:r>
        <w:rPr/>
        <w:instrText xml:space="preserve">ADDIN ZOTERO_ITEM CSL_CITATION {"citationID":"9gPZRQA0","properties":{"formattedCitation":"\\super 60\\nosupersub{}","plainCitation":"60","noteIndex":0},"citationItems":[{"id":1322,"uris":["http://zotero.org/users/7624876/items/NL59LDZL"],"itemData":{"id":1322,"type":"article-journal","abstract":"Anthropogenic climate change is expected to affect global river flow. Here, we analyze time series of low, mean, and high river flows from 7250 observatories around the world covering the years 1971 to 2010. We identify spatially complex trend patterns, where some regions are drying and others are wetting consistently across low, mean, and high flows. Trends computed from state-of-the-art model simulations are consistent with the observations only if radiative forcing that accounts for anthropogenic climate change is considered. Simulated effects of water and land management do not suffice to reproduce the observed trend pattern. Thus, the analysis provides clear evidence for the role of externally forced climate change as a causal driver of recent trends in mean and extreme river flow at the global scale.","container-title":"Science","DOI":"10.1126/science.aba3996","issue":"6534","note":"publisher: American Association for the Advancement of Science","page":"1159-1162","source":"science.org (Atypon)","title":"Globally observed trends in mean and extreme river flow attributed to climate change","volume":"371","author":[{"family":"Gudmundsson","given":"Lukas"},{"family":"Boulange","given":"Julien"},{"family":"Do","given":"Hong X."},{"family":"Gosling","given":"Simon N."},{"family":"Grillakis","given":"Manolis G."},{"family":"Koutroulis","given":"Aristeidis G."},{"family":"Leonard","given":"Michael"},{"family":"Liu","given":"Junguo"},{"family":"Müller Schmied","given":"Hannes"},{"family":"Papadimitriou","given":"Lamprini"},{"family":"Pokhrel","given":"Yadu"},{"family":"Seneviratne","given":"Sonia I."},{"family":"Satoh","given":"Yusuke"},{"family":"Thiery","given":"Wim"},{"family":"Westra","given":"Seth"},{"family":"Zhang","given":"Xuebin"},{"family":"Zhao","given":"Fang"}],"issued":{"date-parts":[["2021",3,12]]}}}],"schema":"https://github.com/citation-style-language/schema/raw/master/csl-citation.json"}</w:instrText>
      </w:r>
      <w:r>
        <w:rPr/>
      </w:r>
      <w:r>
        <w:rPr/>
        <w:fldChar w:fldCharType="separate"/>
      </w:r>
      <w:r>
        <w:rPr/>
      </w:r>
      <w:r>
        <w:rPr>
          <w:color w:themeColor="dark1" w:val="000000"/>
          <w:sz w:val="22"/>
          <w:vertAlign w:val="superscript"/>
        </w:rPr>
        <w:t>60</w:t>
      </w:r>
      <w:r>
        <w:rPr/>
      </w:r>
      <w:r>
        <w:rPr/>
        <w:fldChar w:fldCharType="end"/>
      </w:r>
      <w:r>
        <w:rPr>
          <w:color w:themeColor="dark1" w:val="000000"/>
          <w:sz w:val="22"/>
          <w:szCs w:val="22"/>
        </w:rPr>
        <w:t>. Additionally, 2/3 of drinking water in the United States come from surface river waters. Consequently, river management is expected to be one of the most politically charged topics in decades to come</w:t>
      </w:r>
      <w:r>
        <w:fldChar w:fldCharType="begin"/>
      </w:r>
      <w:r>
        <w:rPr/>
        <w:instrText xml:space="preserve">ADDIN ZOTERO_ITEM CSL_CITATION {"citationID":"syjZI277","properties":{"formattedCitation":"\\super 61\\nosupersub{}","plainCitation":"61","noteIndex":0},"citationItems":[{"id":1373,"uris":["http://zotero.org/users/7624876/items/FDRK49DF"],"itemData":{"id":1373,"type":"book","abstract":"Back in print for the first time in over ten years, this classic account of the numerous struggles—national, state, and local—that have occurred over western American water rights since the late 1800s is thoroughly expanded and updated to trace the continuing battles raging over the West's most valuable, and contentious, resource.","edition":"2","ISBN":"978-0-520-26011-5","language":"en","license":"Available worldwide","number-of-pages":"433","source":"www.ucpress.edu","title":"Water and the West: The Colorado River Compact and the Politics of Water in the American West","title-short":"Water and the West","author":[{"family":"Jr","given":"Norris Hundley"}],"accessed":{"date-parts":[["2023",7,23]]},"issued":{"date-parts":[["2009",5]]}}}],"schema":"https://github.com/citation-style-language/schema/raw/master/csl-citation.json"}</w:instrText>
      </w:r>
      <w:r>
        <w:rPr/>
      </w:r>
      <w:r>
        <w:rPr/>
        <w:fldChar w:fldCharType="separate"/>
      </w:r>
      <w:r>
        <w:rPr/>
      </w:r>
      <w:r>
        <w:rPr>
          <w:color w:themeColor="dark1" w:val="000000"/>
          <w:sz w:val="22"/>
          <w:vertAlign w:val="superscript"/>
        </w:rPr>
        <w:t>61</w:t>
      </w:r>
      <w:r>
        <w:rPr/>
      </w:r>
      <w:r>
        <w:rPr/>
        <w:fldChar w:fldCharType="end"/>
      </w:r>
      <w:r>
        <w:rPr>
          <w:color w:themeColor="dark1" w:val="000000"/>
          <w:sz w:val="22"/>
          <w:szCs w:val="22"/>
        </w:rPr>
        <w:t xml:space="preserve">. Microbes are master orchestrators of nutrient and energy flows that will likely dictate water quality under current and future water scenarios. </w:t>
      </w:r>
    </w:p>
    <w:p>
      <w:pPr>
        <w:pStyle w:val="Normal"/>
        <w:spacing w:lineRule="auto" w:line="480" w:before="0" w:after="0"/>
        <w:ind w:firstLine="720"/>
        <w:contextualSpacing/>
        <w:rPr>
          <w:color w:themeColor="dark1" w:val="000000"/>
          <w:sz w:val="22"/>
          <w:szCs w:val="22"/>
        </w:rPr>
      </w:pPr>
      <w:r>
        <w:rPr>
          <w:color w:themeColor="dark1" w:val="000000"/>
          <w:sz w:val="22"/>
          <w:szCs w:val="22"/>
          <w:shd w:fill="FFFFFF" w:val="clear"/>
        </w:rPr>
        <w:t>The Earth System is at a breaking point and microbiomes may be one of the levers to push back on climate chaos</w:t>
      </w:r>
      <w:r>
        <w:fldChar w:fldCharType="begin"/>
      </w:r>
      <w:r>
        <w:rPr/>
        <w:instrText xml:space="preserve">ADDIN ZOTERO_ITEM CSL_CITATION {"citationID":"iKrToDaj","properties":{"formattedCitation":"\\super 4\\nosupersub{}","plainCitation":"4","noteIndex":0},"citationItems":[{"id":1371,"uris":["http://zotero.org/users/7624876/items/BZQI2XV5"],"itemData":{"id":1371,"type":"article-journal","abstract":"In the Anthropocene, in which we now live, climate change is impacting most life on Earth. Microorganisms support the existence of all higher trophic life forms. To understand how humans and other life forms on Earth (including those we are yet to discover) can withstand anthropogenic climate change, it is vital to incorporate knowledge of the microbial ‘unseen majority’. We must learn not just how microorganisms affect climate change (including production and consumption of greenhouse gases) but also how they will be affected by climate change and other human activities. This Consensus Statement documents the central role and global importance of microorganisms in climate change biology. It also puts humanity on notice that the impact of climate change will depend heavily on responses of microorganisms, which are essential for achieving an environmentally sustainable future.","container-title":"Nature Reviews Microbiology","DOI":"10.1038/s41579-019-0222-5","ISSN":"1740-1534","issue":"9","journalAbbreviation":"Nat Rev Microbiol","language":"en","license":"2019 Springer Nature Limited","note":"number: 9\npublisher: Nature Publishing Group","page":"569-586","source":"www.nature.com","title":"Scientists’ warning to humanity: microorganisms and climate change","title-short":"Scientists’ warning to humanity","volume":"17","author":[{"family":"Cavicchioli","given":"Ricardo"},{"family":"Ripple","given":"William J."},{"family":"Timmis","given":"Kenneth N."},{"family":"Azam","given":"Farooq"},{"family":"Bakken","given":"Lars R."},{"family":"Baylis","given":"Matthew"},{"family":"Behrenfeld","given":"Michael J."},{"family":"Boetius","given":"Antje"},{"family":"Boyd","given":"Philip W."},{"family":"Classen","given":"Aimée T."},{"family":"Crowther","given":"Thomas W."},{"family":"Danovaro","given":"Roberto"},{"family":"Foreman","given":"Christine M."},{"family":"Huisman","given":"Jef"},{"family":"Hutchins","given":"David A."},{"family":"Jansson","given":"Janet K."},{"family":"Karl","given":"David M."},{"family":"Koskella","given":"Britt"},{"family":"Mark Welch","given":"David B."},{"family":"Martiny","given":"Jennifer B. H."},{"family":"Moran","given":"Mary Ann"},{"family":"Orphan","given":"Victoria J."},{"family":"Reay","given":"David S."},{"family":"Remais","given":"Justin V."},{"family":"Rich","given":"Virginia I."},{"family":"Singh","given":"Brajesh K."},{"family":"Stein","given":"Lisa Y."},{"family":"Stewart","given":"Frank J."},{"family":"Sullivan","given":"Matthew B."},{"family":"Oppen","given":"Madeleine J. H.","non-dropping-particle":"van"},{"family":"Weaver","given":"Scott C."},{"family":"Webb","given":"Eric A."},{"family":"Webster","given":"Nicole S."}],"issued":{"date-parts":[["2019",9]]}}}],"schema":"https://github.com/citation-style-language/schema/raw/master/csl-citation.json"}</w:instrText>
      </w:r>
      <w:r>
        <w:rPr/>
      </w:r>
      <w:r>
        <w:rPr/>
        <w:fldChar w:fldCharType="separate"/>
      </w:r>
      <w:r>
        <w:rPr/>
      </w:r>
      <w:r>
        <w:rPr>
          <w:color w:themeColor="dark1" w:val="000000"/>
          <w:sz w:val="22"/>
          <w:vertAlign w:val="superscript"/>
        </w:rPr>
        <w:t>4</w:t>
      </w:r>
      <w:r>
        <w:rPr/>
      </w:r>
      <w:r>
        <w:rPr/>
        <w:fldChar w:fldCharType="end"/>
      </w:r>
      <w:r>
        <w:rPr>
          <w:color w:themeColor="dark1" w:val="000000"/>
          <w:sz w:val="22"/>
          <w:szCs w:val="22"/>
          <w:shd w:fill="FFFFFF" w:val="clear"/>
        </w:rPr>
        <w:t>. The field of environmental microbiology has undergone rapid transition from microscopy revealing abundant microbes to gene markers demonstrating the vast diversity of microbiota colonizing Earth’s habitats</w:t>
      </w:r>
      <w:r>
        <w:fldChar w:fldCharType="begin"/>
      </w:r>
      <w:r>
        <w:rPr/>
        <w:instrText xml:space="preserve">ADDIN ZOTERO_ITEM CSL_CITATION {"citationID":"9Uiu2by2","properties":{"formattedCitation":"\\super 62\\nosupersub{}","plainCitation":"62","noteIndex":0},"citationItems":[{"id":67,"uris":["http://zotero.org/users/7624876/items/ECNJ5XR4"],"itemData":{"id":67,"type":"article-journal","abstract":"Our growing awareness of the microbial world’s importance and diversity contrasts starkly with our limited understanding of its fundamental structure. Despite recent advances in DNA sequencing, a lack of standardized protocols and common analytical frameworks impedes comparisons among studies, hindering the development of global inferences about microbial life on Earth. Here we present a meta-analysis of microbial community samples collected by hundreds of researchers for the Earth Microbiome Project. Coordinated protocols and new analytical methods, particularly the use of exact sequences instead of clustered operational taxonomic units, enable bacterial and archaeal ribosomal RNA gene sequences to be followed across multiple studies and allow us to explore patterns of diversity at an unprecedented scale. The result is both a reference database giving global context to DNA sequence data and a framework for incorporating data from future studies, fostering increasingly complete characterization of Earth’s microbial diversity.","container-title":"Nature","DOI":"10.1038/nature24621","ISSN":"1476-4687","issue":"7681","language":"en","license":"2017 The Author(s)","note":"number: 7681\npublisher: Nature Publishing Group","page":"457-463","source":"www.nature.com","title":"A communal catalogue reveals Earth’s multiscale microbial diversity","volume":"551","author":[{"family":"Thompson","given":"Luke R."},{"family":"Sanders","given":"Jon G."},{"family":"McDonald","given":"Daniel"},{"family":"Amir","given":"Amnon"},{"family":"Ladau","given":"Joshua"},{"family":"Locey","given":"Kenneth J."},{"family":"Prill","given":"Robert J."},{"family":"Tripathi","given":"Anupriya"},{"family":"Gibbons","given":"Sean M."},{"family":"Ackermann","given":"Gail"},{"family":"Navas-Molina","given":"Jose A."},{"family":"Janssen","given":"Stefan"},{"family":"Kopylova","given":"Evguenia"},{"family":"Vázquez-Baeza","given":"Yoshiki"},{"family":"González","given":"Antonio"},{"family":"Morton","given":"James T."},{"family":"Mirarab","given":"Siavash"},{"family":"Zech Xu","given":"Zhenjiang"},{"family":"Jiang","given":"Lingjing"},{"family":"Haroon","given":"Mohamed F."},{"family":"Kanbar","given":"Jad"},{"family":"Zhu","given":"Qiyun"},{"family":"Jin Song","given":"Se"},{"family":"Kosciolek","given":"Tomasz"},{"family":"Bokulich","given":"Nicholas A."},{"family":"Lefler","given":"Joshua"},{"family":"Brislawn","given":"Colin J."},{"family":"Humphrey","given":"Gregory"},{"family":"Owens","given":"Sarah M."},{"family":"Hampton-Marcell","given":"Jarrad"},{"family":"Berg-Lyons","given":"Donna"},{"family":"McKenzie","given":"Valerie"},{"family":"Fierer","given":"Noah"},{"family":"Fuhrman","given":"Jed A."},{"family":"Clauset","given":"Aaron"},{"family":"Stevens","given":"Rick L."},{"family":"Shade","given":"Ashley"},{"family":"Pollard","given":"Katherine S."},{"family":"Goodwin","given":"Kelly D."},{"family":"Jansson","given":"Janet K."},{"family":"Gilbert","given":"Jack A."},{"family":"Knight","given":"Rob"}],"issued":{"date-parts":[["2017",11]]}}}],"schema":"https://github.com/citation-style-language/schema/raw/master/csl-citation.json"}</w:instrText>
      </w:r>
      <w:r>
        <w:rPr/>
      </w:r>
      <w:r>
        <w:rPr/>
        <w:fldChar w:fldCharType="separate"/>
      </w:r>
      <w:r>
        <w:rPr/>
      </w:r>
      <w:r>
        <w:rPr>
          <w:color w:themeColor="dark1" w:val="000000"/>
          <w:sz w:val="22"/>
          <w:vertAlign w:val="superscript"/>
        </w:rPr>
        <w:t>62</w:t>
      </w:r>
      <w:r>
        <w:rPr/>
      </w:r>
      <w:r>
        <w:rPr/>
        <w:fldChar w:fldCharType="end"/>
      </w:r>
      <w:r>
        <w:rPr>
          <w:color w:themeColor="dark1" w:val="000000"/>
          <w:sz w:val="22"/>
          <w:szCs w:val="22"/>
          <w:shd w:fill="FFFFFF" w:val="clear"/>
        </w:rPr>
        <w:t xml:space="preserve">. Today’s challenge is linking “who is there” to their functional and ecosystem roles and doing so at scale that allows elucidation of emergent properties from diverse and complex systems. Here </w:t>
      </w:r>
      <w:r>
        <w:rPr>
          <w:color w:themeColor="dark1" w:val="000000"/>
          <w:sz w:val="22"/>
          <w:szCs w:val="22"/>
        </w:rPr>
        <w:t xml:space="preserve">we crowdsourced a large-scale river microbiome study using standardized sampling, processing, sequencing, and analysis to enable cross-site comparisons and modular augmentation. This resulted in a comprehensive resource that includes a collection of over two thousand curated metagenome-assembled genomes. We show this resource can be used to rapidly contextualize “who” and “what processes” microbes are modulating in river systems. This product and its many data access and synthesis sites reduces the computational barriers for expediting the translation of reads to functional content. Ultimately, GROWdb is a highly contextualized, genome-resolved resource spanning river sizes, locations, and land management regimes to promote microbiota derived insights across disciplinary boundaries. </w:t>
      </w:r>
    </w:p>
    <w:p>
      <w:pPr>
        <w:pStyle w:val="Normal"/>
        <w:spacing w:lineRule="auto" w:line="480" w:before="0" w:after="0"/>
        <w:ind w:firstLine="720"/>
        <w:contextualSpacing/>
        <w:rPr>
          <w:color w:themeColor="dark1" w:val="000000"/>
          <w:sz w:val="22"/>
          <w:szCs w:val="22"/>
        </w:rPr>
      </w:pPr>
      <w:r>
        <w:rPr>
          <w:color w:themeColor="dark1" w:val="000000"/>
          <w:sz w:val="22"/>
          <w:szCs w:val="22"/>
        </w:rPr>
        <w:t>GROWdb offers a genome-centric window into river microbiota and a FAIR-use cyberinfrastructure-powered platform for future researchers. GROWdb analyses presented here reveals core functionalities of river microbiomes and illuminates key metabolisms and microorganisms that are conserved and are transcriptionally active across the United States river systems. We envision that this genomic infrastructure will pave the way for future developments in water quality monitoring and identifying biomarkers indicative of land use or water quality changes. Collectively, GROWdb fills a major knowledge gap in the current understanding of microbial diversity and function in river ecosystems, observations that can integrated into predictive watershed scale models.</w:t>
      </w:r>
    </w:p>
    <w:p>
      <w:pPr>
        <w:pStyle w:val="Normal"/>
        <w:spacing w:lineRule="auto" w:line="480" w:before="0" w:after="0"/>
        <w:contextualSpacing/>
        <w:rPr>
          <w:b/>
          <w:color w:themeColor="dark1" w:val="000000"/>
          <w:sz w:val="22"/>
          <w:szCs w:val="22"/>
        </w:rPr>
      </w:pPr>
      <w:r>
        <w:rPr>
          <w:b/>
          <w:color w:themeColor="dark1" w:val="000000"/>
          <w:sz w:val="22"/>
          <w:szCs w:val="22"/>
        </w:rPr>
      </w:r>
    </w:p>
    <w:p>
      <w:pPr>
        <w:pStyle w:val="Normal"/>
        <w:spacing w:lineRule="auto" w:line="480" w:before="0" w:after="0"/>
        <w:contextualSpacing/>
        <w:rPr>
          <w:b/>
          <w:color w:themeColor="dark1" w:val="000000"/>
          <w:sz w:val="22"/>
          <w:szCs w:val="22"/>
        </w:rPr>
      </w:pPr>
      <w:r>
        <w:rPr>
          <w:b/>
          <w:color w:themeColor="dark1" w:val="000000"/>
          <w:sz w:val="22"/>
          <w:szCs w:val="22"/>
        </w:rPr>
        <w:t>Methods</w:t>
      </w:r>
    </w:p>
    <w:p>
      <w:pPr>
        <w:pStyle w:val="Normal"/>
        <w:pBdr/>
        <w:spacing w:lineRule="auto" w:line="480" w:before="0" w:after="0"/>
        <w:contextualSpacing/>
        <w:rPr>
          <w:color w:themeColor="dark1" w:val="000000"/>
          <w:sz w:val="22"/>
          <w:szCs w:val="22"/>
        </w:rPr>
      </w:pPr>
      <w:r>
        <w:rPr>
          <w:i/>
          <w:color w:themeColor="dark1" w:val="000000"/>
          <w:sz w:val="22"/>
          <w:szCs w:val="22"/>
        </w:rPr>
        <w:t xml:space="preserve">Sample collection through crowdsourcing and standardization of workflows </w:t>
      </w:r>
    </w:p>
    <w:p>
      <w:pPr>
        <w:pStyle w:val="Normal"/>
        <w:spacing w:lineRule="auto" w:line="480" w:before="0" w:after="0"/>
        <w:ind w:firstLine="720"/>
        <w:contextualSpacing/>
        <w:rPr>
          <w:color w:themeColor="dark1" w:val="000000"/>
          <w:sz w:val="22"/>
          <w:szCs w:val="22"/>
        </w:rPr>
      </w:pPr>
      <w:r>
        <w:rPr>
          <w:color w:themeColor="dark1" w:val="000000"/>
          <w:sz w:val="22"/>
          <w:szCs w:val="22"/>
        </w:rPr>
        <w:t>To build GROWdb, we used two approaches to obtain samples from across United States rivers. One was a network-of networks</w:t>
      </w:r>
      <w:r>
        <w:fldChar w:fldCharType="begin"/>
      </w:r>
      <w:r>
        <w:rPr/>
        <w:instrText xml:space="preserve">ADDIN ZOTERO_ITEM CSL_CITATION {"citationID":"uvJKuTqH","properties":{"formattedCitation":"\\super 21\\nosupersub{}","plainCitation":"21","noteIndex":0},"citationItems":[{"id":1340,"uris":["http://zotero.org/users/7624876/items/97HBNBNZ"],"itemData":{"id":1340,"type":"article-journal","abstract":"The critical zone (CZ) includes natural and anthropogenic environments, where life, energy and matter cycles combine in complex interactions in time and space. Critical zone observatories (CZOs) have been established around the world, yet their limitations in space and duration of observations, as well as the oft-existing dominant disciplinary research field(s) of each CZO may limit the transferability of the local knowledge to other settings or hinder integrative CZ understanding. In this regard, this review advocates for cross-site cross-network collaborations in CZ sciences. We posit that this type of collaboration is becoming indispensable for understanding past trends and future trajectories of the CZ, in the context of fast-developing and widespread environmental changes. Aided by a series of cyberseminars and a community survey, we highlight some of the existing cross-site initiatives, tools and techniques, and the cross-cutting science questions that could benefit from such cross-network syntheses, in various types of CZ settings (montane, alpine, arctic, managed and agricultural environments, lakes, wetlands, streams, landscapes disturbed by drought and/or wildfire, etc.). This review also identifies and discusses the major and legitimate concerns and obstacles for a collaborative CZ approach, including data harmonization and integration of social sciences, and proposes tentative ways forward.","container-title":"Journal of Hydrology","DOI":"10.1016/j.jhydrol.2023.129248","ISSN":"0022-1694","journalAbbreviation":"Journal of Hydrology","language":"en","page":"129248","source":"ScienceDirect","title":"Building Cross-Site and Cross-Network collaborations in critical zone science","volume":"618","author":[{"family":"Arora","given":"Bhavna"},{"family":"Kuppel","given":"Sylvain"},{"family":"Wellen","given":"Christopher"},{"family":"Oswald","given":"Claire"},{"family":"Groh","given":"Jannis"},{"family":"Payandi-Rolland","given":"Dahédrey"},{"family":"Stegen","given":"James"},{"family":"Coffinet","given":"Sarah"}],"issued":{"date-parts":[["2023",3,1]]}}}],"schema":"https://github.com/citation-style-language/schema/raw/master/csl-citation.json"}</w:instrText>
      </w:r>
      <w:r>
        <w:rPr/>
      </w:r>
      <w:r>
        <w:rPr/>
        <w:fldChar w:fldCharType="separate"/>
      </w:r>
      <w:r>
        <w:rPr/>
      </w:r>
      <w:r>
        <w:rPr>
          <w:color w:val="000000"/>
          <w:sz w:val="22"/>
          <w:vertAlign w:val="superscript"/>
        </w:rPr>
        <w:t>21</w:t>
      </w:r>
      <w:r>
        <w:rPr/>
      </w:r>
      <w:r>
        <w:rPr/>
        <w:fldChar w:fldCharType="end"/>
      </w:r>
      <w:r>
        <w:rPr>
          <w:color w:themeColor="dark1" w:val="000000"/>
          <w:sz w:val="22"/>
          <w:szCs w:val="22"/>
        </w:rPr>
        <w:t xml:space="preserve"> approach based on sampling efforts of the Worldwide Hydrobiogeochemistry Observation Network for Dynamic River Systems (WHONDRS) consortium</w:t>
      </w:r>
      <w:r>
        <w:fldChar w:fldCharType="begin"/>
      </w:r>
      <w:r>
        <w:rPr/>
        <w:instrText xml:space="preserve">ADDIN ZOTERO_ITEM CSL_CITATION {"citationID":"pOl7ONNP","properties":{"formattedCitation":"\\super 63\\nosupersub{}","plainCitation":"63","noteIndex":0},"citationItems":[{"id":90,"uris":["http://zotero.org/users/7624876/items/FFBJWK3W"],"itemData":{"id":90,"type":"article-journal","abstract":"The Worldwide Hydrobiogeochemistry Observation Network for Dynamic River Systems (WHONDRS) aims to galvanize a global community to provide the scientific basis for improved management of dynamic river corridors. WHONDRS is a global research consortium working to understand connections among dynamic hydrology, biogeochemistry, and microbiology in river corridors from local to global scales. WHONDRS ascribes to the perspective that resources, knowledge, and data belong to the community as a whole and that science advances more rapidly and more robustly through community ownership. As such, WHONDRS provides free access to novel instrumentation, molecular analysis, and well-curated data associated with river corridor hydrology, biogeochemistry, and microbiology. There are a number of ways to be involved in WHONDRS, ranging from one-time surface water sampling to installation of WHONDRS-developed multiparameter sensors for continuous monitoring. WHONDRS hinges on broad involvement, and we encourage all interested parties to contact us and become part of the consortium.","container-title":"mSystems","DOI":"10.1128/mSystems.00151-18","ISSN":"2379-5077","issue":"5","language":"en","license":"Copyright © 2018 Stegen and Goldman.. This is an open-access article distributed under the terms of the Creative Commons Attribution 4.0 International license.","note":"publisher: American Society for Microbiology Journals\nsection: Editorial","source":"msystems.asm.org","title":"WHONDRS: a Community Resource for Studying Dynamic River Corridors","title-short":"WHONDRS","URL":"https://msystems.asm.org/content/3/5/e00151-18","volume":"3","author":[{"family":"Stegen","given":"James C."},{"family":"Goldman","given":"Amy E."}],"accessed":{"date-parts":[["2021",4,13]]},"issued":{"date-parts":[["2018",10,30]]}}}],"schema":"https://github.com/citation-style-language/schema/raw/master/csl-citation.json"}</w:instrText>
      </w:r>
      <w:r>
        <w:rPr/>
      </w:r>
      <w:r>
        <w:rPr/>
        <w:fldChar w:fldCharType="separate"/>
      </w:r>
      <w:r>
        <w:rPr/>
      </w:r>
      <w:r>
        <w:rPr>
          <w:color w:themeColor="dark1" w:val="000000"/>
          <w:sz w:val="22"/>
          <w:vertAlign w:val="superscript"/>
        </w:rPr>
        <w:t>63</w:t>
      </w:r>
      <w:r>
        <w:rPr/>
      </w:r>
      <w:r>
        <w:rPr/>
        <w:fldChar w:fldCharType="end"/>
      </w:r>
      <w:r>
        <w:rPr>
          <w:color w:themeColor="dark1" w:val="000000"/>
          <w:sz w:val="22"/>
          <w:szCs w:val="22"/>
        </w:rPr>
        <w:t>, which is designed to facilitate the development of transferable scientific understanding and mutual benefit across stakeholders</w:t>
      </w:r>
      <w:r>
        <w:fldChar w:fldCharType="begin"/>
      </w:r>
      <w:r>
        <w:rPr/>
        <w:instrText xml:space="preserve">ADDIN ZOTERO_ITEM CSL_CITATION {"citationID":"4D66rDxq","properties":{"formattedCitation":"\\super 30\\nosupersub{}","plainCitation":"30","noteIndex":0},"citationItems":[{"id":1155,"uris":["http://zotero.org/users/7624876/items/LB5PGXCL"],"itemData":{"id":1155,"type":"article-journal","abstract":"There is an urgent need to improve the infrastructure supporting the reuse of scholarly data. A diverse set of stakeholders—representing academia, industry, funding agencies, and scholarly publishers—have come together to design and jointly endorse a concise and measureable set of principles that we refer to as the FAIR Data Principles. The intent is that these may act as a guideline for those wishing to enhance the reusability of their data holdings. Distinct from peer initiatives that focus on the human scholar, the FAIR Principles put specific emphasis on enhancing the ability of machines to automatically find and use the data, in addition to supporting its reuse by individuals. This Comment is the first formal publication of the FAIR Principles, and includes the rationale behind them, and some exemplar implementations in the community.","container-title":"Scientific Data","DOI":"10.1038/sdata.2016.18","ISSN":"2052-4463","issue":"1","journalAbbreviation":"Sci Data","language":"en","license":"2016 The Author(s)","note":"number: 1\npublisher: Nature Publishing Group","page":"160018","source":"www.nature.com","title":"The FAIR Guiding Principles for scientific data management and stewardship","volume":"3","author":[{"family":"Wilkinson","given":"Mark D."},{"family":"Dumontier","given":"Michel"},{"family":"Aalbersberg","given":"IJsbrand Jan"},{"family":"Appleton","given":"Gabrielle"},{"family":"Axton","given":"Myles"},{"family":"Baak","given":"Arie"},{"family":"Blomberg","given":"Niklas"},{"family":"Boiten","given":"Jan-Willem"},{"family":"Silva Santos","given":"Luiz Bonino","non-dropping-particle":"da"},{"family":"Bourne","given":"Philip E."},{"family":"Bouwman","given":"Jildau"},{"family":"Brookes","given":"Anthony J."},{"family":"Clark","given":"Tim"},{"family":"Crosas","given":"Mercè"},{"family":"Dillo","given":"Ingrid"},{"family":"Dumon","given":"Olivier"},{"family":"Edmunds","given":"Scott"},{"family":"Evelo","given":"Chris T."},{"family":"Finkers","given":"Richard"},{"family":"Gonzalez-Beltran","given":"Alejandra"},{"family":"Gray","given":"Alasdair J. G."},{"family":"Groth","given":"Paul"},{"family":"Goble","given":"Carole"},{"family":"Grethe","given":"Jeffrey S."},{"family":"Heringa","given":"Jaap"},{"family":"Hoen","given":"Peter A. C.","non-dropping-particle":"’t"},{"family":"Hooft","given":"Rob"},{"family":"Kuhn","given":"Tobias"},{"family":"Kok","given":"Ruben"},{"family":"Kok","given":"Joost"},{"family":"Lusher","given":"Scott J."},{"family":"Martone","given":"Maryann E."},{"family":"Mons","given":"Albert"},{"family":"Packer","given":"Abel L."},{"family":"Persson","given":"Bengt"},{"family":"Rocca-Serra","given":"Philippe"},{"family":"Roos","given":"Marco"},{"family":"Schaik","given":"Rene","non-dropping-particle":"van"},{"family":"Sansone","given":"Susanna-Assunta"},{"family":"Schultes","given":"Erik"},{"family":"Sengstag","given":"Thierry"},{"family":"Slater","given":"Ted"},{"family":"Strawn","given":"George"},{"family":"Swertz","given":"Morris A."},{"family":"Thompson","given":"Mark"},{"family":"Lei","given":"Johan","non-dropping-particle":"van der"},{"family":"Mulligen","given":"Erik","non-dropping-particle":"van"},{"family":"Velterop","given":"Jan"},{"family":"Waagmeester","given":"Andra"},{"family":"Wittenburg","given":"Peter"},{"family":"Wolstencroft","given":"Katherine"},{"family":"Zhao","given":"Jun"},{"family":"Mons","given":"Barend"}],"issued":{"date-parts":[["2016",3,15]]}}}],"schema":"https://github.com/citation-style-language/schema/raw/master/csl-citation.json"}</w:instrText>
      </w:r>
      <w:r>
        <w:rPr/>
      </w:r>
      <w:r>
        <w:rPr/>
        <w:fldChar w:fldCharType="separate"/>
      </w:r>
      <w:r>
        <w:rPr/>
      </w:r>
      <w:r>
        <w:rPr>
          <w:color w:themeColor="dark1" w:val="000000"/>
          <w:sz w:val="22"/>
          <w:vertAlign w:val="superscript"/>
        </w:rPr>
        <w:t>30</w:t>
      </w:r>
      <w:r>
        <w:rPr/>
      </w:r>
      <w:r>
        <w:rPr/>
        <w:fldChar w:fldCharType="end"/>
      </w:r>
      <w:r>
        <w:rPr>
          <w:color w:themeColor="dark1" w:val="000000"/>
          <w:sz w:val="22"/>
          <w:szCs w:val="22"/>
          <w:vertAlign w:val="superscript"/>
        </w:rPr>
        <w:t>,</w:t>
      </w:r>
      <w:r>
        <w:fldChar w:fldCharType="begin"/>
      </w:r>
      <w:r>
        <w:rPr/>
        <w:instrText xml:space="preserve">ADDIN ZOTERO_ITEM CSL_CITATION {"citationID":"0JcG5r51","properties":{"formattedCitation":"\\super 31\\nosupersub{}","plainCitation":"31","noteIndex":0},"citationItems":[{"id":1343,"uris":["http://zotero.org/users/7624876/items/PKMYWI2E"],"itemData":{"id":1343,"type":"article-journal","abstract":"The sciences struggle to integrate across disciplines, coordinate across data generation and modeling activities, produce connected open data, and build strong networks to engage stakeholders within and beyond the scientific community. The American Geophysical Union (AGU) is divided into 25 sections intended to encompass the breadth of the geosciences. Here, we introduce a special collection of commentary articles spanning 19 AGU sections on challenges and opportunities associated with the use of ICON science principles. These principles focus on research intentionally designed to be Integrated, Coordinated, Open, and Networked (ICON) with the goal of maximizing mutual benefit (among stakeholders) and cross-system transferability of science outcomes. This article (a) summarizes the ICON principles; (b) discusses the crowdsourced approach to creating the collection; (c) explores insights from across the articles; and (d) proposes steps forward. There were common themes among the commentary articles, including broad agreement that the benefits of using ICON principles outweigh the costs, but that using ICON principles has important risks that need to be understood and mitigated. It was also clear that the ICON principles are not monolithic or static, but should instead be considered a heuristic tool that can and should be modified to meet changing needs. As a whole, the collection is intended as a resource for scientists pursuing ICON science and represents an important inflection point in which the geosciences community has come together to offer insights into ICON principles as a unified approach for improving how science is done across the geosciences and beyond.","container-title":"Earth and Space Science","DOI":"10.1029/2021EA002099","ISSN":"2333-5084","issue":"4","language":"en","license":"© 2022. The Authors. Earth and Space Science published by Wiley Periodicals LLC on behalf of American Geophysical Union.","note":"_eprint: https://onlinelibrary.wiley.com/doi/pdf/10.1029/2021EA002099","page":"e2021EA002099","source":"Wiley Online Library","title":"Integrated, Coordinated, Open, and Networked (ICON) Science to Advance the Geosciences: Introduction and Synthesis of a Special Collection of Commentary Articles","title-short":"Integrated, Coordinated, Open, and Networked (ICON) Science to Advance the Geosciences","volume":"9","author":[{"family":"Goldman","given":"A. E."},{"family":"Emani","given":"S. R."},{"family":"Pérez-Angel","given":"L. C."},{"family":"Rodríguez-Ramos","given":"J. A."},{"family":"Stegen","given":"J. C."}],"issued":{"date-parts":[["2022"]]}}}],"schema":"https://github.com/citation-style-language/schema/raw/master/csl-citation.json"}</w:instrText>
      </w:r>
      <w:r>
        <w:rPr/>
      </w:r>
      <w:r>
        <w:rPr/>
        <w:fldChar w:fldCharType="separate"/>
      </w:r>
      <w:r>
        <w:rPr/>
      </w:r>
      <w:r>
        <w:rPr>
          <w:color w:themeColor="dark1" w:val="000000"/>
          <w:sz w:val="22"/>
          <w:vertAlign w:val="superscript"/>
        </w:rPr>
        <w:t>31</w:t>
      </w:r>
      <w:r>
        <w:rPr/>
      </w:r>
      <w:r>
        <w:rPr/>
        <w:fldChar w:fldCharType="end"/>
      </w:r>
      <w:r>
        <w:rPr>
          <w:color w:themeColor="dark1" w:val="000000"/>
          <w:sz w:val="22"/>
          <w:szCs w:val="22"/>
        </w:rPr>
        <w:t>. The WHONDRS sampling itself was based on sending free sampling kits, along with standardized protocols, to interested researchers globally (sites outside of North America are not included in GROWdb). These researchers volunteered their time to collect samples and sent the samples back for processing using consistent methods to enable cross-site comparisons, interoperable data, and transferable understanding. Samples from the WHONDRS consortium contributed 44% of the metagenomes and all the metatranscriptomes in GROWdb. The other approach was through a collaboration with the U.S. Geological Survey (USGS) National Water Quality Network (NWQN)</w:t>
      </w:r>
      <w:r>
        <w:fldChar w:fldCharType="begin"/>
      </w:r>
      <w:r>
        <w:rPr/>
        <w:instrText xml:space="preserve">ADDIN ZOTERO_ITEM CSL_CITATION {"citationID":"bgzfXUFi","properties":{"formattedCitation":"\\super 64\\nosupersub{}","plainCitation":"64","noteIndex":0},"citationItems":[{"id":1427,"uris":["http://zotero.org/users/7624876/items/REL9L5Z9"],"itemData":{"id":1427,"type":"report","abstract":"The National Field Manual for the Collection of Water-Quality Data (National Field Manual) describes protocols and provides guidelines for U.S. Geological Survey (USGS) personnel who collect data that are used to assess the quality of the Nation's surface-water and ground-water resources. This chapter addresses preparations and appropriate methods for the collection of surface-water, groundwater, and associated quality-control samples. Among the topics covered are considerations and procedures to prevent sample contamination; establishing site files; instructions for collecting depth-integrated isokinetic and nonisokinetic samples at flowing- and still-water sites; and guidelines for collecting formation water from wells having various types of construction and hydraulic and aquifer characteristics. Each chapter of the National Field Manual is published separately and revised periodically. Newly published and revised chapters will be announced on the USGS Home Page on the World Wide Web under 'New Publications of the U.S. Geological Survey.'","collection-title":"Techniques of Water-Resources Investigations","event-place":"Reston, VA","genre":"USGS Numbered Series","note":"volume: 09-A4\ncontainer-title: Chapter A4. Collection of water samples\nDOI: 10.3133/twri09A4\ncontainer-title: Chapter A4. Collection of water samples\ncontainer-title: Chapter A4. Collection of water samples\ncollection-title: Techniques of Water-Resources Investigations","number":"09-A4","page":"231","publisher":"U.S. Geological Survey","publisher-place":"Reston, VA","source":"pubs.er.usgs.gov","title":"U. S. Geological Survey. Book 9, Chapter A4 Collection of water samples. in U.S.","URL":"http://pubs.er.usgs.gov/publication/twri09A4","accessed":{"date-parts":[["2023",7,25]]},"issued":{"date-parts":[["2006"]]}}}],"schema":"https://github.com/citation-style-language/schema/raw/master/csl-citation.json"}</w:instrText>
      </w:r>
      <w:r>
        <w:rPr/>
      </w:r>
      <w:r>
        <w:rPr/>
        <w:fldChar w:fldCharType="separate"/>
      </w:r>
      <w:r>
        <w:rPr/>
      </w:r>
      <w:r>
        <w:rPr>
          <w:color w:themeColor="dark1" w:val="000000"/>
          <w:sz w:val="22"/>
          <w:vertAlign w:val="superscript"/>
        </w:rPr>
        <w:t>64</w:t>
      </w:r>
      <w:r>
        <w:rPr/>
      </w:r>
      <w:r>
        <w:rPr/>
        <w:fldChar w:fldCharType="end"/>
      </w:r>
      <w:r>
        <w:rPr>
          <w:color w:themeColor="dark1" w:val="000000"/>
          <w:sz w:val="22"/>
          <w:szCs w:val="22"/>
        </w:rPr>
        <w:t xml:space="preserve">. The rest of the samples were collected under the NWQN campaign, which is a USGS long-term water-quality monitoring program to characterize </w:t>
      </w:r>
      <w:r>
        <w:rPr>
          <w:color w:themeColor="dark1" w:val="000000"/>
          <w:sz w:val="22"/>
          <w:szCs w:val="22"/>
          <w:shd w:fill="FFFFFF" w:val="clear"/>
        </w:rPr>
        <w:t>consistent information on streamflow and water-quality conditions</w:t>
      </w:r>
      <w:r>
        <w:rPr>
          <w:color w:themeColor="dark1" w:val="000000"/>
          <w:sz w:val="22"/>
          <w:szCs w:val="22"/>
        </w:rPr>
        <w:t>.</w:t>
      </w:r>
      <w:r>
        <w:rPr>
          <w:color w:themeColor="dark1" w:val="000000"/>
          <w:sz w:val="22"/>
          <w:szCs w:val="22"/>
          <w:shd w:fill="FFFFFF" w:val="clear"/>
        </w:rPr>
        <w:t xml:space="preserve"> Data are collected to assess the status and trends of water-quality conditions at large inland and coastal river sites, as well as in small streams indicative of urban, agricultural, and reference conditions</w:t>
      </w:r>
      <w:r>
        <w:fldChar w:fldCharType="begin"/>
      </w:r>
      <w:r>
        <w:rPr/>
        <w:instrText xml:space="preserve">ADDIN ZOTERO_ITEM CSL_CITATION {"citationID":"jZNYpvkT","properties":{"formattedCitation":"\\super 64\\nosupersub{}","plainCitation":"64","noteIndex":0},"citationItems":[{"id":1427,"uris":["http://zotero.org/users/7624876/items/REL9L5Z9"],"itemData":{"id":1427,"type":"report","abstract":"The National Field Manual for the Collection of Water-Quality Data (National Field Manual) describes protocols and provides guidelines for U.S. Geological Survey (USGS) personnel who collect data that are used to assess the quality of the Nation's surface-water and ground-water resources. This chapter addresses preparations and appropriate methods for the collection of surface-water, groundwater, and associated quality-control samples. Among the topics covered are considerations and procedures to prevent sample contamination; establishing site files; instructions for collecting depth-integrated isokinetic and nonisokinetic samples at flowing- and still-water sites; and guidelines for collecting formation water from wells having various types of construction and hydraulic and aquifer characteristics. Each chapter of the National Field Manual is published separately and revised periodically. Newly published and revised chapters will be announced on the USGS Home Page on the World Wide Web under 'New Publications of the U.S. Geological Survey.'","collection-title":"Techniques of Water-Resources Investigations","event-place":"Reston, VA","genre":"USGS Numbered Series","note":"volume: 09-A4\ncontainer-title: Chapter A4. Collection of water samples\nDOI: 10.3133/twri09A4\ncontainer-title: Chapter A4. Collection of water samples\ncontainer-title: Chapter A4. Collection of water samples\ncollection-title: Techniques of Water-Resources Investigations","number":"09-A4","page":"231","publisher":"U.S. Geological Survey","publisher-place":"Reston, VA","source":"pubs.er.usgs.gov","title":"U. S. Geological Survey. Book 9, Chapter A4 Collection of water samples. in U.S.","URL":"http://pubs.er.usgs.gov/publication/twri09A4","accessed":{"date-parts":[["2023",7,25]]},"issued":{"date-parts":[["2006"]]}}}],"schema":"https://github.com/citation-style-language/schema/raw/master/csl-citation.json"}</w:instrText>
      </w:r>
      <w:r>
        <w:rPr/>
      </w:r>
      <w:r>
        <w:rPr/>
        <w:fldChar w:fldCharType="separate"/>
      </w:r>
      <w:r>
        <w:rPr/>
      </w:r>
      <w:r>
        <w:rPr>
          <w:color w:themeColor="dark1" w:val="000000"/>
          <w:sz w:val="22"/>
          <w:vertAlign w:val="superscript"/>
        </w:rPr>
        <w:t>64</w:t>
      </w:r>
      <w:r>
        <w:rPr/>
      </w:r>
      <w:r>
        <w:rPr/>
        <w:fldChar w:fldCharType="end"/>
      </w:r>
      <w:r>
        <w:rPr>
          <w:color w:themeColor="dark1" w:val="000000"/>
          <w:sz w:val="22"/>
          <w:szCs w:val="22"/>
        </w:rPr>
        <w:t>.</w:t>
      </w:r>
    </w:p>
    <w:p>
      <w:pPr>
        <w:pStyle w:val="Normal"/>
        <w:pBdr/>
        <w:shd w:fill="FFFFFF" w:val="clear"/>
        <w:spacing w:lineRule="auto" w:line="480" w:before="0" w:after="0"/>
        <w:ind w:firstLine="720"/>
        <w:contextualSpacing/>
        <w:rPr>
          <w:i/>
          <w:i/>
          <w:color w:themeColor="dark1" w:val="000000"/>
          <w:sz w:val="22"/>
          <w:szCs w:val="22"/>
        </w:rPr>
      </w:pPr>
      <w:r>
        <w:rPr>
          <w:color w:themeColor="dark1" w:val="000000"/>
          <w:sz w:val="22"/>
          <w:szCs w:val="22"/>
        </w:rPr>
        <w:t>Samples described in GROWdb version 1 were collected under the WHONDRS 2019 sampling campaign (</w:t>
      </w:r>
      <w:r>
        <w:rPr>
          <w:b/>
          <w:color w:themeColor="dark1" w:val="000000"/>
          <w:sz w:val="22"/>
          <w:szCs w:val="22"/>
        </w:rPr>
        <w:t>Extended Data File 1</w:t>
      </w:r>
      <w:r>
        <w:rPr>
          <w:rFonts w:eastAsia="Cardo"/>
          <w:color w:themeColor="dark1" w:val="000000"/>
          <w:sz w:val="22"/>
          <w:szCs w:val="22"/>
        </w:rPr>
        <w:t>) and described in Garayburu-Caruso, et al.</w:t>
      </w:r>
      <w:r>
        <w:fldChar w:fldCharType="begin"/>
      </w:r>
      <w:r>
        <w:rPr/>
        <w:instrText xml:space="preserve">ADDIN ZOTERO_ITEM CSL_CITATION {"citationID":"T5oY71uQ","properties":{"formattedCitation":"\\super 65\\nosupersub{}","plainCitation":"65","noteIndex":0},"citationItems":[{"id":287,"uris":["http://zotero.org/groups/2839867/items/FQK8L4JL"],"itemData":{"id":287,"type":"article-journal","abstract":"River corridor metabolomes reflect organic matter (OM) processing that drives aquatic biogeochemical cycles. Recent work highlights the power of ultrahigh-resolution mass spectrometry for understanding metabolome composition and river corridor metabolism. However, there have been no studies on the global chemogeography of surface water and sediment metabolomes using ultrahigh-resolution techniques. Here, we describe a community science effort from the Worldwide Hydrobiogeochemistry Observation Network for Dynamic River Systems (WHONDRS) consortium to characterize global metabolomes in surface water and sediment that span multiple stream orders and biomes. We describe the distribution of key aspects of metabolomes including elemental groups, chemical classes, indices, and inferred biochemical transformations. We show that metabolomes significantly differ across surface water and sediment and that surface water metabolomes are more rich and variable. We also use inferred biochemical transformations to identify core metabolic processes shared among surface water and sediment. Finally, we observe significant spatial variation in sediment metabolites between rivers in the eastern and western portions of the contiguous United States. Our work not only provides a basis for understanding global patterns in river corridor biogeochemical cycles but also demonstrates that community science endeavors can enable global research projects that are unfeasible with traditional research models.","container-title":"Metabolites","DOI":"10.3390/metabo10120518","issue":"12","language":"en","license":"http://creativecommons.org/licenses/by/3.0/","note":"number: 12\npublisher: Multidisciplinary Digital Publishing Institute","page":"518","source":"www.mdpi.com","title":"Using Community Science to Reveal the Global Chemogeography of River Metabolomes","volume":"10","author":[{"family":"Garayburu-Caruso","given":"Vanessa A."},{"family":"Danczak","given":"Robert E."},{"family":"Stegen","given":"James C."},{"family":"Renteria","given":"Lupita"},{"family":"Mccall","given":"Marcy"},{"family":"Goldman","given":"Amy E."},{"family":"Chu","given":"Rosalie K."},{"family":"Toyoda","given":"Jason"},{"family":"Resch","given":"Charles T."},{"family":"Torgeson","given":"Joshua M."},{"family":"Wells","given":"Jacqueline"},{"family":"Fansler","given":"Sarah"},{"family":"Kumar","given":"Swatantar"},{"family":"Graham","given":"Emily B."}],"issued":{"date-parts":[["2020",12]]}}}],"schema":"https://github.com/citation-style-language/schema/raw/master/csl-citation.json"}</w:instrText>
      </w:r>
      <w:r>
        <w:rPr/>
      </w:r>
      <w:r>
        <w:rPr/>
        <w:fldChar w:fldCharType="separate"/>
      </w:r>
      <w:r>
        <w:rPr/>
      </w:r>
      <w:r>
        <w:rPr>
          <w:color w:themeColor="dark1" w:val="000000"/>
          <w:sz w:val="22"/>
          <w:vertAlign w:val="superscript"/>
        </w:rPr>
        <w:t>65</w:t>
      </w:r>
      <w:r>
        <w:rPr/>
      </w:r>
      <w:r>
        <w:rPr/>
        <w:fldChar w:fldCharType="end"/>
      </w:r>
      <w:r>
        <w:rPr>
          <w:rFonts w:eastAsia="Cardo"/>
          <w:color w:themeColor="dark1" w:val="000000"/>
          <w:sz w:val="22"/>
          <w:szCs w:val="22"/>
        </w:rPr>
        <w:t xml:space="preserve"> Briefly, at each sampling location, collaborators selected sampling sites within 100 m of a station that measured river discharge, height, or pressure. </w:t>
      </w:r>
      <w:r>
        <w:rPr>
          <w:color w:themeColor="dark1" w:val="000000"/>
          <w:sz w:val="22"/>
          <w:szCs w:val="22"/>
        </w:rPr>
        <w:t>Geochemical data collected under the WHONDRS 2019 sampling campaign are available ESS-DIVE, with methods described</w:t>
      </w:r>
      <w:r>
        <w:fldChar w:fldCharType="begin"/>
      </w:r>
      <w:r>
        <w:rPr/>
        <w:instrText xml:space="preserve">ADDIN ZOTERO_ITEM CSL_CITATION {"citationID":"tYFWiJvx","properties":{"formattedCitation":"\\super 24\\nosupersub{}","plainCitation":"24","noteIndex":0},"citationItems":[{"id":265,"uris":["http://zotero.org/groups/2839867/items/35ND8UVT"],"itemData":{"id":265,"type":"article-journal","archive":"ESS_DIVE","DOI":"10.15485/1603775","title":"WHONDRS Consortium T (2020): WHONDRS Summer 2019 Sampling Campaign: Global River Corridor Surface Water FTICR-MS, NPOC, and Stable Isotopes.","author":[{"family":"Toyoda, J, Goldman, A.E., Chu, R.K., Danczak, R.E., Daly, R.A., Garayburu-Caruso, V.A., Graham, E.B., Lin, X. Moran, J.J., Ren, H., Renteria, L. Resch, C.T., Tfaily, M., Tolic N., Torgeson, J.M., Wells J., Wrighton, K.C., Stegen, J.C.","given":""}],"issued":{"date-parts":[["2020"]]}}}],"schema":"https://github.com/citation-style-language/schema/raw/master/csl-citation.json"}</w:instrText>
      </w:r>
      <w:r>
        <w:rPr/>
      </w:r>
      <w:r>
        <w:rPr/>
        <w:fldChar w:fldCharType="separate"/>
      </w:r>
      <w:r>
        <w:rPr/>
      </w:r>
      <w:r>
        <w:rPr>
          <w:color w:themeColor="dark1" w:val="000000"/>
          <w:sz w:val="22"/>
          <w:vertAlign w:val="superscript"/>
        </w:rPr>
        <w:t>24</w:t>
      </w:r>
      <w:r>
        <w:rPr/>
      </w:r>
      <w:r>
        <w:rPr/>
        <w:fldChar w:fldCharType="end"/>
      </w:r>
      <w:r>
        <w:rPr>
          <w:color w:themeColor="dark1" w:val="000000"/>
          <w:sz w:val="22"/>
          <w:szCs w:val="22"/>
        </w:rPr>
        <w:t xml:space="preserve">. </w:t>
      </w:r>
      <w:r>
        <w:rPr>
          <w:rFonts w:eastAsia="Cardo"/>
          <w:color w:themeColor="dark1" w:val="000000"/>
          <w:sz w:val="22"/>
          <w:szCs w:val="22"/>
        </w:rPr>
        <w:t>For microbiome analyses, at each site, approximately 1L of surface water was sampled using a 60 mL syringe and was filtered through a 0.22 μm sterivex filter (EMD Millipore). Filters were capped, filled with 3mL of RNAlater and shipped to Pacific Northwest National Laboratory on blue ice within 24 hours of collection. Surface water samples and filters were immediately frozen at −20 °C upon receiving for nucleic acid extraction, respectively.</w:t>
      </w:r>
      <w:r>
        <w:rPr>
          <w:color w:themeColor="dark1" w:val="000000"/>
          <w:sz w:val="22"/>
          <w:szCs w:val="22"/>
        </w:rPr>
        <w:t xml:space="preserve"> </w:t>
      </w:r>
      <w:r>
        <w:rPr>
          <w:color w:themeColor="dark1" w:val="000000"/>
          <w:sz w:val="22"/>
          <w:szCs w:val="22"/>
          <w:shd w:fill="FFFFFF" w:val="clear"/>
        </w:rPr>
        <w:t>Methods of sample collection used by the National Water Quality Network (NWQN) conform to the USGS National Field Manual for the Collection of Water-Quality Data</w:t>
      </w:r>
      <w:r>
        <w:fldChar w:fldCharType="begin"/>
      </w:r>
      <w:r>
        <w:rPr/>
        <w:instrText xml:space="preserve">ADDIN ZOTERO_ITEM CSL_CITATION {"citationID":"sSNJ94qn","properties":{"formattedCitation":"\\super 66\\nosupersub{}","plainCitation":"66","noteIndex":0},"citationItems":[{"id":1429,"uris":["http://zotero.org/users/7624876/items/N553LF29"],"itemData":{"id":1429,"type":"webpage","title":"Tracking water quality in U. S. streams and rivers.","URL":"https://nrtwq.usgs.gov/nwqn/#/","author":[{"family":"Lee, C. J. &amp; Henderson, R. J.","given":""}],"accessed":{"date-parts":[["2023",7,25]]},"issued":{"date-parts":[["2020"]]}}}],"schema":"https://github.com/citation-style-language/schema/raw/master/csl-citation.json"}</w:instrText>
      </w:r>
      <w:r>
        <w:rPr/>
      </w:r>
      <w:r>
        <w:rPr/>
        <w:fldChar w:fldCharType="separate"/>
      </w:r>
      <w:r>
        <w:rPr/>
      </w:r>
      <w:r>
        <w:rPr>
          <w:color w:themeColor="dark1" w:val="000000"/>
          <w:sz w:val="22"/>
          <w:vertAlign w:val="superscript"/>
        </w:rPr>
        <w:t>66</w:t>
      </w:r>
      <w:r>
        <w:rPr/>
      </w:r>
      <w:r>
        <w:rPr/>
        <w:fldChar w:fldCharType="end"/>
      </w:r>
      <w:r>
        <w:rPr>
          <w:color w:themeColor="dark1" w:val="000000"/>
          <w:sz w:val="22"/>
          <w:szCs w:val="22"/>
        </w:rPr>
        <w:t xml:space="preserve">, and DNA was collected on </w:t>
      </w:r>
      <w:r>
        <w:rPr>
          <w:rFonts w:eastAsia="Cardo"/>
          <w:color w:themeColor="dark1" w:val="000000"/>
          <w:sz w:val="22"/>
          <w:szCs w:val="22"/>
        </w:rPr>
        <w:t xml:space="preserve">0.22 μm Sterivex-GP filter (EMD Millipore). </w:t>
      </w:r>
      <w:r>
        <w:rPr>
          <w:color w:themeColor="dark1" w:val="000000"/>
          <w:sz w:val="22"/>
          <w:szCs w:val="22"/>
        </w:rPr>
        <w:t>Here we provided kits integrated with USGS protocols for river sample processing with samples were preserved as described previously</w:t>
      </w:r>
      <w:r>
        <w:fldChar w:fldCharType="begin"/>
      </w:r>
      <w:r>
        <w:rPr/>
        <w:instrText xml:space="preserve">ADDIN ZOTERO_ITEM CSL_CITATION {"citationID":"vdANKNVN","properties":{"formattedCitation":"\\super 67\\nosupersub{}","plainCitation":"67","noteIndex":0},"citationItems":[{"id":1431,"uris":["http://zotero.org/users/7624876/items/8A7ZGPKK"],"itemData":{"id":1431,"type":"article-journal","abstract":"Seasonal shifts in bacterioplankton community composition in Toolik Lake, a tundra lake on the North Slope of Alaska, were related to shifts in the source (terrestrial versus phytoplankton) and lability of dissolved organic matter (DOM). A shift in community composition, measured by denaturing gradient gel electrophoresis (DGGE) of 16S rRNA genes, occurred at 4°C in near-surface waters beneath seasonal ice and snow cover in spring. This shift was associated with an annual peak in bacterial productivity ([14C]leucine incorporation) driven by the large influx of labile terrestrial DOM associated with snow meltwater. A second shift occurred after the flux of terrestrial DOM had ended in early summer as ice left the lake and as the phytoplankton community developed. Bacterioplankton communities were composed of persistent populations present throughout the year and transient populations that appeared and disappeared. Most of the transient populations could be divided into those that were advected into the lake with terrestrial DOM in spring and those that grew up from low concentrations during the development of the phytoplankton community in early summer. Sequencing of DNA in DGGE bands demonstrated that most bands represented single ribotypes and that matching bands from different samples represented identical ribotypes. Bacteria were identified as members of globally distributed freshwater phylogenetic clusters within the α- and β-Proteobacteria, the Cytophaga-Flavobacteria-Bacteroides group, and the Actinobacteria.","container-title":"Applied and Environmental Microbiology","DOI":"10.1128/AEM.69.4.2253-2268.2003","issue":"4","note":"publisher: American Society for Microbiology","page":"2253-2268","source":"journals.asm.org (Atypon)","title":"Bacterioplankton Community Shifts in an Arctic Lake Correlate with Seasonal Changes in Organic Matter Source","volume":"69","author":[{"family":"Crump","given":"Byron C."},{"family":"Kling","given":"George W."},{"family":"Bahr","given":"Michele"},{"family":"Hobbie","given":"John E."}],"issued":{"date-parts":[["2003",4]]}}}],"schema":"https://github.com/citation-style-language/schema/raw/master/csl-citation.json"}</w:instrText>
      </w:r>
      <w:r>
        <w:rPr/>
      </w:r>
      <w:r>
        <w:rPr/>
        <w:fldChar w:fldCharType="separate"/>
      </w:r>
      <w:r>
        <w:rPr/>
      </w:r>
      <w:r>
        <w:rPr>
          <w:color w:themeColor="dark1" w:val="000000"/>
          <w:sz w:val="22"/>
          <w:vertAlign w:val="superscript"/>
        </w:rPr>
        <w:t>67</w:t>
      </w:r>
      <w:r>
        <w:rPr/>
      </w:r>
      <w:r>
        <w:rPr/>
        <w:fldChar w:fldCharType="end"/>
      </w:r>
      <w:r>
        <w:rPr>
          <w:color w:themeColor="dark1" w:val="000000"/>
          <w:sz w:val="22"/>
          <w:szCs w:val="22"/>
        </w:rPr>
        <w:t>. All samples were stored on ice and stored at –20</w:t>
      </w:r>
      <w:r>
        <w:rPr>
          <w:rFonts w:eastAsia="Cardo"/>
          <w:color w:themeColor="dark1" w:val="000000"/>
          <w:sz w:val="22"/>
          <w:szCs w:val="22"/>
        </w:rPr>
        <w:t>°</w:t>
      </w:r>
      <w:r>
        <w:rPr>
          <w:color w:themeColor="dark1" w:val="000000"/>
          <w:sz w:val="22"/>
          <w:szCs w:val="22"/>
        </w:rPr>
        <w:t>C until nucleic acid extraction.</w:t>
      </w:r>
    </w:p>
    <w:p>
      <w:pPr>
        <w:pStyle w:val="Normal"/>
        <w:pBdr/>
        <w:spacing w:lineRule="auto" w:line="480" w:before="0" w:after="0"/>
        <w:ind w:firstLine="720"/>
        <w:contextualSpacing/>
        <w:rPr>
          <w:color w:themeColor="dark1" w:val="000000"/>
          <w:sz w:val="22"/>
          <w:szCs w:val="22"/>
        </w:rPr>
      </w:pPr>
      <w:r>
        <w:rPr>
          <w:color w:themeColor="dark1" w:val="000000"/>
          <w:sz w:val="22"/>
          <w:szCs w:val="22"/>
        </w:rPr>
        <w:t xml:space="preserve">A key component of this analysis was the standardization that occurred in data processing and analyses. DNA and RNA were co-extracted at single facility at Colorado State University. </w:t>
      </w:r>
      <w:r>
        <w:rPr>
          <w:rFonts w:eastAsia="Cardo"/>
          <w:color w:themeColor="dark1" w:val="000000"/>
          <w:sz w:val="22"/>
          <w:szCs w:val="22"/>
        </w:rPr>
        <w:t>DNA and RNA were coextracted from filters at Colorado State University using ZymoBIOMICS DNA/RNA Miniprep Kit (Zymo Research Cat. # R2002) coupled with RNA Clean &amp; Concentrator-5 (Zymo Research Cat. # R1013). Samples were eluted in 40 μL and stored at −20 °C until sequencing.</w:t>
      </w:r>
      <w:r>
        <w:rPr>
          <w:color w:themeColor="dark1" w:val="000000"/>
          <w:sz w:val="22"/>
          <w:szCs w:val="22"/>
        </w:rPr>
        <w:t xml:space="preserve"> Similarly, a Community Sequencing Project (CSP) provided by the Joint Genome Institute (JGI) ensured that sequencing protocols and methodologies were consistent across the project. All the metagenomes and 23% of the metatranascriptomes were provided by JGI, with the balance of metatranscriptomes processed at University of Colorado Anschutz using the same kits and methods as specified by JGI. Lastly, sequence data processing for each sample was performed using identical methods, with the GROWdb standard operating procedures documented on GitHub</w:t>
      </w:r>
      <w:r>
        <w:fldChar w:fldCharType="begin"/>
      </w:r>
      <w:r>
        <w:rPr/>
        <w:instrText xml:space="preserve">ADDIN ZOTERO_ITEM CSL_CITATION {"citationID":"40ZjKkno","properties":{"formattedCitation":"\\super 68\\nosupersub{}","plainCitation":"68","noteIndex":0},"citationItems":[{"id":1246,"uris":["http://zotero.org/users/7624876/items/3K9PD2D9"],"itemData":{"id":1246,"type":"software","genre":"R","note":"original-date: 2022-03-22T15:57:54Z","source":"GitHub","title":"Genome Resolved Open Watersheds database (GROWdb) GitHub","URL":"https://github.com/jmikayla1991/Genome-Resolved-Open-Watersheds-database-GROWdb","author":[{"family":"Borton","given":"Mikayla A."}],"accessed":{"date-parts":[["2023",7,7]]},"issued":{"date-parts":[["2023",6,10]]}}}],"schema":"https://github.com/citation-style-language/schema/raw/master/csl-citation.json"}</w:instrText>
      </w:r>
      <w:r>
        <w:rPr/>
      </w:r>
      <w:r>
        <w:rPr/>
        <w:fldChar w:fldCharType="separate"/>
      </w:r>
      <w:r>
        <w:rPr/>
      </w:r>
      <w:r>
        <w:rPr>
          <w:color w:themeColor="dark1" w:val="000000"/>
          <w:sz w:val="22"/>
          <w:vertAlign w:val="superscript"/>
        </w:rPr>
        <w:t>68</w:t>
      </w:r>
      <w:r>
        <w:rPr/>
      </w:r>
      <w:r>
        <w:rPr/>
        <w:fldChar w:fldCharType="end"/>
      </w:r>
      <w:r>
        <w:rPr>
          <w:color w:themeColor="dark1" w:val="000000"/>
          <w:sz w:val="22"/>
          <w:szCs w:val="22"/>
        </w:rPr>
        <w:t xml:space="preserve">. Collectively, the use of crowdsourced approaches, JGI support, and standardized methodologies resulted in GROWdb, a compendium of river microbiome data, an endeavor that would not have been possible to execute in this time frame by a single laboratory alone. </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pBdr/>
        <w:spacing w:lineRule="auto" w:line="480" w:before="0" w:after="0"/>
        <w:contextualSpacing/>
        <w:rPr>
          <w:i/>
          <w:i/>
          <w:color w:themeColor="dark1" w:val="000000"/>
          <w:sz w:val="22"/>
          <w:szCs w:val="22"/>
        </w:rPr>
      </w:pPr>
      <w:r>
        <w:rPr>
          <w:i/>
          <w:color w:themeColor="dark1" w:val="000000"/>
          <w:sz w:val="22"/>
          <w:szCs w:val="22"/>
        </w:rPr>
        <w:t>Acquisition of geospatial data</w:t>
      </w:r>
    </w:p>
    <w:p>
      <w:pPr>
        <w:pStyle w:val="Normal"/>
        <w:spacing w:lineRule="auto" w:line="480" w:before="0" w:after="0"/>
        <w:ind w:firstLine="720"/>
        <w:contextualSpacing/>
        <w:rPr>
          <w:color w:themeColor="dark1" w:val="000000"/>
          <w:sz w:val="22"/>
          <w:szCs w:val="22"/>
        </w:rPr>
      </w:pPr>
      <w:r>
        <w:rPr>
          <w:color w:themeColor="dark1" w:val="000000"/>
          <w:sz w:val="22"/>
          <w:szCs w:val="22"/>
        </w:rPr>
        <w:t>The watershed statistics for each sample were primarily obtained from the Environmental Protection Agency's StreamCat database</w:t>
      </w:r>
      <w:r>
        <w:fldChar w:fldCharType="begin"/>
      </w:r>
      <w:r>
        <w:rPr/>
        <w:instrText xml:space="preserve">ADDIN ZOTERO_ITEM CSL_CITATION {"citationID":"gdZMPVG4","properties":{"formattedCitation":"\\super 69\\nosupersub{}","plainCitation":"69","noteIndex":0},"citationItems":[{"id":1272,"uris":["http://zotero.org/users/7624876/items/CQM72LYZ"],"itemData":{"id":1272,"type":"article-journal","abstract":"We developed an extensive database of landscape metrics for 2.65 million stream segments, and their associated catchments, within the conterminous United States (U.S.): The Stream-Catchment (StreamCat) Dataset. These data are publically available (http://www2.epa.gov/national-aquatic-resource-surveys/streamcat) and greatly reduce the specialized geospatial expertise needed by researchers and managers to acquire landscape information for both catchments (i.e., the nearby landscape flowing directly into streams) and full upstream watersheds of specific stream reaches. When combined with an existing geospatial framework of the Nation's rivers and streams (National Hydrography Dataset Plus Version 2), the distribution of catchment and watershed characteristics can be visualized for the conterminous U.S. In this article, we document the development and main features of this dataset, including the suite of landscape features that were used to develop the data, scripts and algorithms used to accumulate and produce watershed summaries of landscape features, and the quality assurance procedures used to ensure data consistency. The StreamCat Dataset provides an important tool for stream researchers and managers to understand and characterize the Nation's rivers and streams.","container-title":"JAWRA Journal of the American Water Resources Association","DOI":"10.1111/1752-1688.12372","ISSN":"1752-1688","issue":"1","language":"en","license":"© 2015 American Water Resources Association. This article is a U.S. Government work and is in the public domain in the USA.","note":"_eprint: https://onlinelibrary.wiley.com/doi/pdf/10.1111/1752-1688.12372","page":"120-128","source":"Wiley Online Library","title":"The Stream-Catchment (StreamCat) Dataset: A Database of Watershed Metrics for the Conterminous United States","title-short":"The Stream-Catchment (StreamCat) Dataset","volume":"52","author":[{"family":"Hill","given":"Ryan A."},{"family":"Weber","given":"Marc H."},{"family":"Leibowitz","given":"Scott G."},{"family":"Olsen","given":"Anthony R."},{"family":"Thornbrugh","given":"Darren J."}],"issued":{"date-parts":[["2016"]]}}}],"schema":"https://github.com/citation-style-language/schema/raw/master/csl-citation.json"}</w:instrText>
      </w:r>
      <w:r>
        <w:rPr/>
      </w:r>
      <w:r>
        <w:rPr/>
        <w:fldChar w:fldCharType="separate"/>
      </w:r>
      <w:r>
        <w:rPr/>
      </w:r>
      <w:r>
        <w:rPr>
          <w:color w:themeColor="dark1" w:val="000000"/>
          <w:sz w:val="22"/>
          <w:vertAlign w:val="superscript"/>
        </w:rPr>
        <w:t>69</w:t>
      </w:r>
      <w:r>
        <w:rPr/>
      </w:r>
      <w:r>
        <w:rPr/>
        <w:fldChar w:fldCharType="end"/>
      </w:r>
      <w:r>
        <w:rPr>
          <w:color w:themeColor="dark1" w:val="000000"/>
          <w:sz w:val="22"/>
          <w:szCs w:val="22"/>
        </w:rPr>
        <w:t xml:space="preserve"> and the National Hydrography Plus Version 2 (NHDPlus V2) Dataset using the </w:t>
      </w:r>
      <w:r>
        <w:rPr>
          <w:i/>
          <w:color w:themeColor="dark1" w:val="000000"/>
          <w:sz w:val="22"/>
          <w:szCs w:val="22"/>
        </w:rPr>
        <w:t>nhdplusTool</w:t>
      </w:r>
      <w:r>
        <w:rPr>
          <w:color w:themeColor="dark1" w:val="000000"/>
          <w:sz w:val="22"/>
          <w:szCs w:val="22"/>
        </w:rPr>
        <w:t>s package</w:t>
      </w:r>
      <w:r>
        <w:fldChar w:fldCharType="begin"/>
      </w:r>
      <w:r>
        <w:rPr/>
        <w:instrText xml:space="preserve">ADDIN ZOTERO_ITEM CSL_CITATION {"citationID":"OztVcxpF","properties":{"formattedCitation":"\\super 70\\nosupersub{}","plainCitation":"70","noteIndex":0},"citationItems":[{"id":1275,"uris":["http://zotero.org/users/7624876/items/995IIPYG"],"itemData":{"id":1275,"type":"article-journal","abstract":"This report presents a reference flow network for the conterminous United States that is built from the best available information from the U.S. Geological Survey, the National Oceanic and Atmospheric Administration National Weather Service, and the U.S. Environmental Protection Agency. The work is intended to support durable data integration and reproducibility. Originating from the National Hydrography Dataset Plus (NHDPlus) V2.1, the reference flow network incorporates network connectivity enhancements from federal agency efforts. After incorporating these network improvements, many original NHDPlus attributes were regenerated to enable network navigation and related operations. After introducing the motivation and background for this work, this report describes the attribute generation workflow and data quality checks that were performed in preparation of the dataset. The reference flow network follows the NHDPlus data model and is described using terms defined in the Mainstem and Drainage Basin logical model and WaterML2 Part3: Surface Hydrology Features conceptual model.","container-title":"Environmental Modelling &amp; Software","DOI":"10.1016/j.envsoft.2023.105726","ISSN":"1364-8152","journalAbbreviation":"Environmental Modelling &amp; Software","language":"en","page":"105726","source":"ScienceDirect","title":"Generating a reference flow network with improved connectivity to support durable data integration and reproducibility in the coterminous US","volume":"165","author":[{"family":"Blodgett","given":"David"},{"family":"Johnson","given":"J. Michael"},{"family":"Bock","given":"Andy"}],"issued":{"date-parts":[["2023",7,1]]}}}],"schema":"https://github.com/citation-style-language/schema/raw/master/csl-citation.json"}</w:instrText>
      </w:r>
      <w:r>
        <w:rPr/>
      </w:r>
      <w:r>
        <w:rPr/>
        <w:fldChar w:fldCharType="separate"/>
      </w:r>
      <w:r>
        <w:rPr/>
      </w:r>
      <w:r>
        <w:rPr>
          <w:color w:themeColor="dark1" w:val="000000"/>
          <w:sz w:val="22"/>
          <w:vertAlign w:val="superscript"/>
        </w:rPr>
        <w:t>70</w:t>
      </w:r>
      <w:r>
        <w:rPr/>
      </w:r>
      <w:r>
        <w:rPr/>
        <w:fldChar w:fldCharType="end"/>
      </w:r>
      <w:r>
        <w:rPr>
          <w:color w:themeColor="dark1" w:val="000000"/>
          <w:sz w:val="22"/>
          <w:szCs w:val="22"/>
        </w:rPr>
        <w:t xml:space="preserve"> in R. StreamCat provides over 600 consistently computed watershed metrics for all waterbodies identified in the US Geological Survey (USGS)'s NHDPlusV2 geospatial framework, making it a suitable data source for the broad spectrum of sample locations in this study. For watershed metrics that were not included in StreamCat (i.e., dominant Omernik Ecoregion, mean net primary production, and mean aridity index), we first delineated each sample’s watershed using </w:t>
      </w:r>
      <w:r>
        <w:rPr>
          <w:i/>
          <w:color w:themeColor="dark1" w:val="000000"/>
          <w:sz w:val="22"/>
          <w:szCs w:val="22"/>
        </w:rPr>
        <w:t>nhdplusTools​</w:t>
      </w:r>
      <w:r>
        <w:rPr>
          <w:color w:themeColor="dark1" w:val="000000"/>
          <w:sz w:val="22"/>
          <w:szCs w:val="22"/>
        </w:rPr>
        <w:t>, then utilized the </w:t>
      </w:r>
      <w:r>
        <w:rPr>
          <w:i/>
          <w:color w:themeColor="dark1" w:val="000000"/>
          <w:sz w:val="22"/>
          <w:szCs w:val="22"/>
        </w:rPr>
        <w:t>terra</w:t>
      </w:r>
      <w:r>
        <w:rPr>
          <w:color w:themeColor="dark1" w:val="000000"/>
          <w:sz w:val="22"/>
          <w:szCs w:val="22"/>
        </w:rPr>
        <w:t>​ package</w:t>
      </w:r>
      <w:r>
        <w:fldChar w:fldCharType="begin"/>
      </w:r>
      <w:r>
        <w:rPr/>
        <w:instrText xml:space="preserve">ADDIN ZOTERO_ITEM CSL_CITATION {"citationID":"gc57iSUU","properties":{"formattedCitation":"\\super 71\\nosupersub{}","plainCitation":"71","noteIndex":0},"citationItems":[{"id":1280,"uris":["http://zotero.org/users/7624876/items/FWB62JYY"],"itemData":{"id":1280,"type":"article-journal","container-title":"Maintainer: Vienna, Austria","title":"Package ‘terra’","author":[{"family":"Hijmans, Robert J., et al.","given":""}],"issued":{"date-parts":[["2022"]]}}}],"schema":"https://github.com/citation-style-language/schema/raw/master/csl-citation.json"}</w:instrText>
      </w:r>
      <w:r>
        <w:rPr/>
      </w:r>
      <w:r>
        <w:rPr/>
        <w:fldChar w:fldCharType="separate"/>
      </w:r>
      <w:r>
        <w:rPr/>
      </w:r>
      <w:r>
        <w:rPr>
          <w:color w:themeColor="dark1" w:val="000000"/>
          <w:sz w:val="22"/>
          <w:vertAlign w:val="superscript"/>
        </w:rPr>
        <w:t>71</w:t>
      </w:r>
      <w:r>
        <w:rPr/>
      </w:r>
      <w:r>
        <w:rPr/>
        <w:fldChar w:fldCharType="end"/>
      </w:r>
      <w:r>
        <w:rPr>
          <w:color w:themeColor="dark1" w:val="000000"/>
          <w:sz w:val="22"/>
          <w:szCs w:val="22"/>
        </w:rPr>
        <w:t xml:space="preserve"> to aggregate the additional datasets across each site’s watershed accordingly. This approach is consistent with SteamCat’s geospatial methodology. </w:t>
      </w:r>
    </w:p>
    <w:p>
      <w:pPr>
        <w:pStyle w:val="Normal"/>
        <w:spacing w:lineRule="auto" w:line="480" w:before="0" w:after="0"/>
        <w:ind w:firstLine="720"/>
        <w:contextualSpacing/>
        <w:rPr>
          <w:color w:themeColor="dark1" w:val="000000"/>
          <w:sz w:val="22"/>
          <w:szCs w:val="22"/>
        </w:rPr>
      </w:pPr>
      <w:r>
        <w:rPr>
          <w:color w:themeColor="dark1" w:val="000000"/>
          <w:sz w:val="22"/>
          <w:szCs w:val="22"/>
        </w:rPr>
        <w:t>Lastly, we collected streamflow data for sites that had a nearby stream gauge. For locations without an identified co-located stream gauge (WHONDRS typically co-located their sample sites with a stream gage), we identified USGS stream gauges within 10 kilometers up- or downstream of our sampling locations using the </w:t>
      </w:r>
      <w:r>
        <w:rPr>
          <w:i/>
          <w:color w:themeColor="dark1" w:val="000000"/>
          <w:sz w:val="22"/>
          <w:szCs w:val="22"/>
        </w:rPr>
        <w:t>dataRetrieval</w:t>
      </w:r>
      <w:r>
        <w:rPr>
          <w:color w:themeColor="dark1" w:val="000000"/>
          <w:sz w:val="22"/>
          <w:szCs w:val="22"/>
        </w:rPr>
        <w:t>​ and </w:t>
      </w:r>
      <w:r>
        <w:rPr>
          <w:i/>
          <w:color w:themeColor="dark1" w:val="000000"/>
          <w:sz w:val="22"/>
          <w:szCs w:val="22"/>
        </w:rPr>
        <w:t>nhdplusTools</w:t>
      </w:r>
      <w:r>
        <w:rPr>
          <w:color w:themeColor="dark1" w:val="000000"/>
          <w:sz w:val="22"/>
          <w:szCs w:val="22"/>
        </w:rPr>
        <w:t xml:space="preserve">​ packages. All stream gages were then manually verified for their applicability to each sampling site (e.g., verifying there were no dams between the site and the stream gage, a major confluence, etc.). See </w:t>
      </w:r>
      <w:r>
        <w:rPr>
          <w:b/>
          <w:bCs/>
          <w:color w:themeColor="dark1" w:val="000000"/>
          <w:sz w:val="22"/>
          <w:szCs w:val="22"/>
        </w:rPr>
        <w:t>Extended Data File 1</w:t>
      </w:r>
      <w:r>
        <w:rPr>
          <w:color w:themeColor="dark1" w:val="000000"/>
          <w:sz w:val="22"/>
          <w:szCs w:val="22"/>
        </w:rPr>
        <w:t xml:space="preserve"> for a complete list of datasets included in our analysis. The complete R workflow for this geospatial analysis can be found on GitHub</w:t>
      </w:r>
      <w:r>
        <w:fldChar w:fldCharType="begin"/>
      </w:r>
      <w:r>
        <w:rPr/>
        <w:instrText xml:space="preserve">ADDIN ZOTERO_ITEM CSL_CITATION {"citationID":"JEZbyxf2","properties":{"formattedCitation":"\\super 72\\nosupersub{}","plainCitation":"72","noteIndex":0},"citationItems":[{"id":1433,"uris":["http://zotero.org/users/7624876/items/KKNK7WY4"],"itemData":{"id":1433,"type":"software","genre":"R","license":"MIT","note":"original-date: 2023-05-18T18:15:33Z","publisher":"ROSS - Radical Open Science Syndicate","source":"GitHub","title":"Genome Resolved Open Watersheds Database (GROWdb) Geospatial Data Puller GitHub","URL":"https://github.com/rossyndicate/GROWdb","author":[{"literal":"Katie R. Willi"},{"literal":"Matthew R. V. Ross"}],"accessed":{"date-parts":[["2023",7,25]]},"issued":{"date-parts":[["2023",7,18]]}}}],"schema":"https://github.com/citation-style-language/schema/raw/master/csl-citation.json"}</w:instrText>
      </w:r>
      <w:r>
        <w:rPr/>
      </w:r>
      <w:r>
        <w:rPr/>
        <w:fldChar w:fldCharType="separate"/>
      </w:r>
      <w:r>
        <w:rPr/>
      </w:r>
      <w:r>
        <w:rPr>
          <w:color w:themeColor="dark1" w:val="000000"/>
          <w:sz w:val="22"/>
          <w:vertAlign w:val="superscript"/>
        </w:rPr>
        <w:t>72</w:t>
      </w:r>
      <w:r>
        <w:rPr/>
      </w:r>
      <w:r>
        <w:rPr/>
        <w:fldChar w:fldCharType="end"/>
      </w:r>
      <w:r>
        <w:rPr>
          <w:color w:themeColor="dark1" w:val="000000"/>
          <w:sz w:val="22"/>
          <w:szCs w:val="22"/>
        </w:rPr>
        <w:t>.</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pBdr/>
        <w:spacing w:lineRule="auto" w:line="480" w:before="0" w:after="0"/>
        <w:contextualSpacing/>
        <w:rPr>
          <w:color w:themeColor="dark1" w:val="000000"/>
          <w:sz w:val="22"/>
          <w:szCs w:val="22"/>
        </w:rPr>
      </w:pPr>
      <w:r>
        <w:rPr>
          <w:i/>
          <w:color w:themeColor="dark1" w:val="000000"/>
          <w:sz w:val="22"/>
          <w:szCs w:val="22"/>
        </w:rPr>
        <w:t>Metagenomic assembly, binning, and annotation</w:t>
      </w:r>
    </w:p>
    <w:p>
      <w:pPr>
        <w:pStyle w:val="Normal"/>
        <w:pBdr/>
        <w:spacing w:lineRule="auto" w:line="480" w:before="0" w:after="0"/>
        <w:ind w:firstLine="720"/>
        <w:contextualSpacing/>
        <w:rPr>
          <w:color w:themeColor="dark1" w:val="000000"/>
          <w:sz w:val="22"/>
          <w:szCs w:val="22"/>
        </w:rPr>
      </w:pPr>
      <w:r>
        <w:rPr>
          <w:color w:themeColor="dark1" w:val="000000"/>
          <w:sz w:val="22"/>
          <w:szCs w:val="22"/>
        </w:rPr>
        <w:t>At the Joint Genome Institute, genomic DNA was prepared for metagenomic sequencing using Plate-based DNA library preparation on the PerkinElmer Sciclone NGS robotic liquid handling system. Briefly, one nanogram of DNA was fragmented and adapter ligated using the Nextera XT kit (Illumina) and unique 8bp dual-index adapters (IDT, custom design). The ligated DNA fragments were enriched with 12 cycles of PCR and purified using Coastal Genomics Ranger high throughput agarose gel electrophoresis size selection to 450-600bp. The prepared libraries were sequenced using Illumina NovaSeq sequencer following a 2x150nt indexed run recipe.</w:t>
      </w:r>
    </w:p>
    <w:p>
      <w:pPr>
        <w:pStyle w:val="Normal"/>
        <w:pBdr/>
        <w:spacing w:lineRule="auto" w:line="480" w:before="0" w:after="0"/>
        <w:ind w:firstLine="720"/>
        <w:contextualSpacing/>
        <w:rPr>
          <w:color w:themeColor="dark1" w:val="000000"/>
          <w:sz w:val="22"/>
          <w:szCs w:val="22"/>
        </w:rPr>
      </w:pPr>
      <w:r>
        <w:rPr>
          <w:color w:themeColor="dark1" w:val="000000"/>
          <w:sz w:val="22"/>
          <w:szCs w:val="22"/>
        </w:rPr>
        <w:t>Resulting fastq files were assembled and binned using the accessible GROWdb pipelines released on GitHub</w:t>
      </w:r>
      <w:r>
        <w:fldChar w:fldCharType="begin"/>
      </w:r>
      <w:r>
        <w:rPr/>
        <w:instrText xml:space="preserve">ADDIN ZOTERO_ITEM CSL_CITATION {"citationID":"IjKuisKu","properties":{"formattedCitation":"\\super 68\\nosupersub{}","plainCitation":"68","noteIndex":0},"citationItems":[{"id":1246,"uris":["http://zotero.org/users/7624876/items/3K9PD2D9"],"itemData":{"id":1246,"type":"software","genre":"R","note":"original-date: 2022-03-22T15:57:54Z","source":"GitHub","title":"Genome Resolved Open Watersheds database (GROWdb) GitHub","URL":"https://github.com/jmikayla1991/Genome-Resolved-Open-Watersheds-database-GROWdb","author":[{"family":"Borton","given":"Mikayla A."}],"accessed":{"date-parts":[["2023",7,7]]},"issued":{"date-parts":[["2023",6,10]]}}}],"schema":"https://github.com/citation-style-language/schema/raw/master/csl-citation.json"}</w:instrText>
      </w:r>
      <w:r>
        <w:rPr/>
      </w:r>
      <w:r>
        <w:rPr/>
        <w:fldChar w:fldCharType="separate"/>
      </w:r>
      <w:r>
        <w:rPr/>
      </w:r>
      <w:r>
        <w:rPr>
          <w:color w:themeColor="dark1" w:val="000000"/>
          <w:sz w:val="22"/>
          <w:vertAlign w:val="superscript"/>
        </w:rPr>
        <w:t>68</w:t>
      </w:r>
      <w:r>
        <w:rPr/>
      </w:r>
      <w:r>
        <w:rPr/>
        <w:fldChar w:fldCharType="end"/>
      </w:r>
      <w:r>
        <w:rPr>
          <w:color w:themeColor="dark1" w:val="000000"/>
          <w:sz w:val="22"/>
          <w:szCs w:val="22"/>
        </w:rPr>
        <w:t>. Briefly, to maximize genome recovery three assemblies were performed on each set of fastq files and binned separately: (1) Read trimming with sickle (v1.33)</w:t>
      </w:r>
      <w:r>
        <w:fldChar w:fldCharType="begin"/>
      </w:r>
      <w:r>
        <w:rPr/>
        <w:instrText xml:space="preserve">ADDIN ZOTERO_ITEM CSL_CITATION {"citationID":"zB2SaF9A","properties":{"formattedCitation":"\\super 73\\nosupersub{}","plainCitation":"73","noteIndex":0},"citationItems":[{"id":1281,"uris":["http://zotero.org/users/7624876/items/H43NEQSR"],"itemData":{"id":1281,"type":"software","abstract":"Windowed Adaptive Trimming for fastq files using quality","genre":"C","license":"MIT","note":"original-date: 2011-02-09T01:18:45Z","source":"GitHub","title":"sickle - A windowed adaptive trimming tool for FASTQ files using quality","URL":"https://github.com/najoshi/sickle","author":[{"family":"najoshi","given":""}],"accessed":{"date-parts":[["2023",7,7]]},"issued":{"date-parts":[["2023",6,16]]}}}],"schema":"https://github.com/citation-style-language/schema/raw/master/csl-citation.json"}</w:instrText>
      </w:r>
      <w:r>
        <w:rPr/>
      </w:r>
      <w:r>
        <w:rPr/>
        <w:fldChar w:fldCharType="separate"/>
      </w:r>
      <w:r>
        <w:rPr/>
      </w:r>
      <w:r>
        <w:rPr>
          <w:color w:themeColor="dark1" w:val="000000"/>
          <w:sz w:val="22"/>
          <w:vertAlign w:val="superscript"/>
        </w:rPr>
        <w:t>73</w:t>
      </w:r>
      <w:r>
        <w:rPr/>
      </w:r>
      <w:r>
        <w:rPr/>
        <w:fldChar w:fldCharType="end"/>
      </w:r>
      <w:r>
        <w:rPr>
          <w:color w:themeColor="dark1" w:val="000000"/>
          <w:sz w:val="22"/>
          <w:szCs w:val="22"/>
        </w:rPr>
        <w:t>, assembly with megahit (v1.2.9)</w:t>
      </w:r>
      <w:r>
        <w:fldChar w:fldCharType="begin"/>
      </w:r>
      <w:r>
        <w:rPr/>
        <w:instrText xml:space="preserve">ADDIN ZOTERO_ITEM CSL_CITATION {"citationID":"biXdVI5u","properties":{"formattedCitation":"\\super 74\\nosupersub{}","plainCitation":"74","noteIndex":0},"citationItems":[{"id":1282,"uris":["http://zotero.org/users/7624876/items/GLY4A8S2"],"itemData":{"id":1282,"type":"article-journal","abstract":"Summary: MEGAHIT is a NGS de novo assembler for assembling large and complex metagenomics data in a time- and cost-efficient manner. It finished assembling a soil metagenomics dataset with 252 Gbps in 44.1 and 99.6 h on a single computing node with and without a graphics processing unit, respectively. MEGAHIT assembles the data as a whole, i.e. no pre-processing like partitioning and normalization was needed. When compared with previous methods on assembling the soil data, MEGAHIT generated a three-time larger assembly, with longer contig N50 and average contig length; furthermore, 55.8% of the reads were aligned to the assembly, giving a fourfold improvement.Availability and implementation: The source code of MEGAHIT is freely available at https://github.com/voutcn/megahit under GPLv3 license.Contact:  rb@l3-bioinfo.com or twlam@cs.hku.hkSupplementary information: Supplementary data are available at Bioinformatics online.","container-title":"Bioinformatics","DOI":"10.1093/bioinformatics/btv033","ISSN":"1367-4803","issue":"10","journalAbbreviation":"Bioinformatics","page":"1674-1676","source":"Silverchair","title":"MEGAHIT: an ultra-fast single-node solution for large and complex metagenomics assembly via succinct de Bruijn graph","title-short":"MEGAHIT","volume":"31","author":[{"family":"Li","given":"Dinghua"},{"family":"Liu","given":"Chi-Man"},{"family":"Luo","given":"Ruibang"},{"family":"Sadakane","given":"Kunihiko"},{"family":"Lam","given":"Tak-Wah"}],"issued":{"date-parts":[["2015",5,15]]}}}],"schema":"https://github.com/citation-style-language/schema/raw/master/csl-citation.json"}</w:instrText>
      </w:r>
      <w:r>
        <w:rPr/>
      </w:r>
      <w:r>
        <w:rPr/>
        <w:fldChar w:fldCharType="separate"/>
      </w:r>
      <w:r>
        <w:rPr/>
      </w:r>
      <w:r>
        <w:rPr>
          <w:color w:themeColor="dark1" w:val="000000"/>
          <w:sz w:val="22"/>
          <w:vertAlign w:val="superscript"/>
        </w:rPr>
        <w:t>74</w:t>
      </w:r>
      <w:r>
        <w:rPr/>
      </w:r>
      <w:r>
        <w:rPr/>
        <w:fldChar w:fldCharType="end"/>
      </w:r>
      <w:r>
        <w:rPr>
          <w:color w:themeColor="dark1" w:val="000000"/>
          <w:sz w:val="22"/>
          <w:szCs w:val="22"/>
        </w:rPr>
        <w:t>, and binning with metabat2</w:t>
      </w:r>
      <w:r>
        <w:fldChar w:fldCharType="begin"/>
      </w:r>
      <w:r>
        <w:rPr/>
        <w:instrText xml:space="preserve">ADDIN ZOTERO_ITEM CSL_CITATION {"citationID":"Ga5mOi6m","properties":{"formattedCitation":"\\super 75\\nosupersub{}","plainCitation":"75","noteIndex":0},"citationItems":[{"id":1287,"uris":["http://zotero.org/users/7624876/items/K8VH66ZD"],"itemData":{"id":1287,"type":"article-journal","abstract":"We previously reported on MetaBAT, an automated metagenome binning software tool to reconstruct single genomes from microbial communities for subsequent analyses of uncultivated microbial species. MetaBAT has become one of the most popular binning tools largely due to its computational efficiency and ease of use, especially in binning experiments with a large number of samples and a large assembly. MetaBAT requires users to choose parameters to fine-tune its sensitivity and specificity. If those parameters are not chosen properly, binning accuracy can suffer, especially on assemblies of poor quality. Here, we developed MetaBAT 2 to overcome this problem. MetaBAT 2 uses a new adaptive binning algorithm to eliminate manual parameter tuning. We also performed extensive software engineering optimization to increase both computational and memory efficiency. Comparing MetaBAT 2 to alternative software tools on over 100 real world metagenome assemblies shows superior accuracy and computing speed. Binning a typical metagenome assembly takes only a few minutes on a single commodity workstation. We therefore recommend the community adopts MetaBAT 2 for their metagenome binning experiments. MetaBAT 2 is open source software and available at https://bitbucket.org/berkeleylab/metabat.","container-title":"PeerJ","DOI":"10.7717/peerj.7359","ISSN":"2167-8359","journalAbbreviation":"PeerJ","language":"en","note":"publisher: PeerJ Inc.","page":"e7359","source":"peerj.com","title":"MetaBAT 2: an adaptive binning algorithm for robust and efficient genome reconstruction from metagenome assemblies","title-short":"MetaBAT 2","volume":"7","author":[{"family":"Kang","given":"Dongwan D."},{"family":"Li","given":"Feng"},{"family":"Kirton","given":"Edward"},{"family":"Thomas","given":"Ashleigh"},{"family":"Egan","given":"Rob"},{"family":"An","given":"Hong"},{"family":"Wang","given":"Zhong"}],"issued":{"date-parts":[["2019",7,26]]}}}],"schema":"https://github.com/citation-style-language/schema/raw/master/csl-citation.json"}</w:instrText>
      </w:r>
      <w:r>
        <w:rPr/>
      </w:r>
      <w:r>
        <w:rPr/>
        <w:fldChar w:fldCharType="separate"/>
      </w:r>
      <w:r>
        <w:rPr/>
      </w:r>
      <w:r>
        <w:rPr>
          <w:color w:themeColor="dark1" w:val="000000"/>
          <w:sz w:val="22"/>
          <w:vertAlign w:val="superscript"/>
        </w:rPr>
        <w:t>75</w:t>
      </w:r>
      <w:r>
        <w:rPr/>
      </w:r>
      <w:r>
        <w:rPr/>
        <w:fldChar w:fldCharType="end"/>
      </w:r>
      <w:r>
        <w:rPr>
          <w:color w:themeColor="dark1" w:val="000000"/>
          <w:sz w:val="22"/>
          <w:szCs w:val="22"/>
        </w:rPr>
        <w:t xml:space="preserve"> (2.12.1) (2) Read trimming with sickle (v1.33)</w:t>
      </w:r>
      <w:r>
        <w:fldChar w:fldCharType="begin"/>
      </w:r>
      <w:r>
        <w:rPr/>
        <w:instrText xml:space="preserve">ADDIN ZOTERO_ITEM CSL_CITATION {"citationID":"JDBk89Hc","properties":{"formattedCitation":"\\super 73\\nosupersub{}","plainCitation":"73","noteIndex":0},"citationItems":[{"id":1281,"uris":["http://zotero.org/users/7624876/items/H43NEQSR"],"itemData":{"id":1281,"type":"software","abstract":"Windowed Adaptive Trimming for fastq files using quality","genre":"C","license":"MIT","note":"original-date: 2011-02-09T01:18:45Z","source":"GitHub","title":"sickle - A windowed adaptive trimming tool for FASTQ files using quality","URL":"https://github.com/najoshi/sickle","author":[{"family":"najoshi","given":""}],"accessed":{"date-parts":[["2023",7,7]]},"issued":{"date-parts":[["2023",6,16]]}}}],"schema":"https://github.com/citation-style-language/schema/raw/master/csl-citation.json"}</w:instrText>
      </w:r>
      <w:r>
        <w:rPr/>
      </w:r>
      <w:r>
        <w:rPr/>
        <w:fldChar w:fldCharType="separate"/>
      </w:r>
      <w:r>
        <w:rPr/>
      </w:r>
      <w:r>
        <w:rPr>
          <w:color w:themeColor="dark1" w:val="000000"/>
          <w:sz w:val="22"/>
          <w:vertAlign w:val="superscript"/>
        </w:rPr>
        <w:t>73</w:t>
      </w:r>
      <w:r>
        <w:rPr/>
      </w:r>
      <w:r>
        <w:rPr/>
        <w:fldChar w:fldCharType="end"/>
      </w:r>
      <w:r>
        <w:rPr>
          <w:color w:themeColor="dark1" w:val="000000"/>
          <w:sz w:val="22"/>
          <w:szCs w:val="22"/>
        </w:rPr>
        <w:t>, random filtering to 25% of reads, assembly with idba-ud</w:t>
      </w:r>
      <w:r>
        <w:fldChar w:fldCharType="begin"/>
      </w:r>
      <w:r>
        <w:rPr/>
        <w:instrText xml:space="preserve">ADDIN ZOTERO_ITEM CSL_CITATION {"citationID":"96PwwMGv","properties":{"formattedCitation":"\\super 76\\nosupersub{}","plainCitation":"76","noteIndex":0},"citationItems":[{"id":1285,"uris":["http://zotero.org/users/7624876/items/DDL9QY5Z"],"itemData":{"id":1285,"type":"webpage","title":"IDBA-UD: a de novo assembler for single-cell and metagenomic sequencing data with highly uneven depth | Bioinformatics | Oxford Academic","URL":"https://academic.oup.com/bioinformatics/article/28/11/1420/266973","accessed":{"date-parts":[["2023",7,7]]}}}],"schema":"https://github.com/citation-style-language/schema/raw/master/csl-citation.json"}</w:instrText>
      </w:r>
      <w:r>
        <w:rPr/>
      </w:r>
      <w:r>
        <w:rPr/>
        <w:fldChar w:fldCharType="separate"/>
      </w:r>
      <w:r>
        <w:rPr/>
      </w:r>
      <w:r>
        <w:rPr>
          <w:color w:themeColor="dark1" w:val="000000"/>
          <w:sz w:val="22"/>
          <w:vertAlign w:val="superscript"/>
        </w:rPr>
        <w:t>76</w:t>
      </w:r>
      <w:r>
        <w:rPr/>
      </w:r>
      <w:r>
        <w:rPr/>
        <w:fldChar w:fldCharType="end"/>
      </w:r>
      <w:r>
        <w:rPr>
          <w:color w:themeColor="dark1" w:val="000000"/>
          <w:sz w:val="22"/>
          <w:szCs w:val="22"/>
        </w:rPr>
        <w:t xml:space="preserve"> (1.1.0), and binning with metabat2</w:t>
      </w:r>
      <w:r>
        <w:fldChar w:fldCharType="begin"/>
      </w:r>
      <w:r>
        <w:rPr/>
        <w:instrText xml:space="preserve">ADDIN ZOTERO_ITEM CSL_CITATION {"citationID":"XolUtgRO","properties":{"formattedCitation":"\\super 75\\nosupersub{}","plainCitation":"75","noteIndex":0},"citationItems":[{"id":1287,"uris":["http://zotero.org/users/7624876/items/K8VH66ZD"],"itemData":{"id":1287,"type":"article-journal","abstract":"We previously reported on MetaBAT, an automated metagenome binning software tool to reconstruct single genomes from microbial communities for subsequent analyses of uncultivated microbial species. MetaBAT has become one of the most popular binning tools largely due to its computational efficiency and ease of use, especially in binning experiments with a large number of samples and a large assembly. MetaBAT requires users to choose parameters to fine-tune its sensitivity and specificity. If those parameters are not chosen properly, binning accuracy can suffer, especially on assemblies of poor quality. Here, we developed MetaBAT 2 to overcome this problem. MetaBAT 2 uses a new adaptive binning algorithm to eliminate manual parameter tuning. We also performed extensive software engineering optimization to increase both computational and memory efficiency. Comparing MetaBAT 2 to alternative software tools on over 100 real world metagenome assemblies shows superior accuracy and computing speed. Binning a typical metagenome assembly takes only a few minutes on a single commodity workstation. We therefore recommend the community adopts MetaBAT 2 for their metagenome binning experiments. MetaBAT 2 is open source software and available at https://bitbucket.org/berkeleylab/metabat.","container-title":"PeerJ","DOI":"10.7717/peerj.7359","ISSN":"2167-8359","journalAbbreviation":"PeerJ","language":"en","note":"publisher: PeerJ Inc.","page":"e7359","source":"peerj.com","title":"MetaBAT 2: an adaptive binning algorithm for robust and efficient genome reconstruction from metagenome assemblies","title-short":"MetaBAT 2","volume":"7","author":[{"family":"Kang","given":"Dongwan D."},{"family":"Li","given":"Feng"},{"family":"Kirton","given":"Edward"},{"family":"Thomas","given":"Ashleigh"},{"family":"Egan","given":"Rob"},{"family":"An","given":"Hong"},{"family":"Wang","given":"Zhong"}],"issued":{"date-parts":[["2019",7,26]]}}}],"schema":"https://github.com/citation-style-language/schema/raw/master/csl-citation.json"}</w:instrText>
      </w:r>
      <w:r>
        <w:rPr/>
      </w:r>
      <w:r>
        <w:rPr/>
        <w:fldChar w:fldCharType="separate"/>
      </w:r>
      <w:r>
        <w:rPr/>
      </w:r>
      <w:r>
        <w:rPr>
          <w:color w:themeColor="dark1" w:val="000000"/>
          <w:sz w:val="22"/>
          <w:vertAlign w:val="superscript"/>
        </w:rPr>
        <w:t>75</w:t>
      </w:r>
      <w:r>
        <w:rPr/>
      </w:r>
      <w:r>
        <w:rPr/>
        <w:fldChar w:fldCharType="end"/>
      </w:r>
      <w:r>
        <w:rPr>
          <w:color w:themeColor="dark1" w:val="000000"/>
          <w:sz w:val="22"/>
          <w:szCs w:val="22"/>
        </w:rPr>
        <w:t xml:space="preserve"> (2.12.1) (3) Bins derived from the JGI-IMG pipeline</w:t>
      </w:r>
      <w:r>
        <w:fldChar w:fldCharType="begin"/>
      </w:r>
      <w:r>
        <w:rPr/>
        <w:instrText xml:space="preserve">ADDIN ZOTERO_ITEM CSL_CITATION {"citationID":"LLZtRUbB","properties":{"formattedCitation":"\\super 77\\nosupersub{}","plainCitation":"77","noteIndex":0},"citationItems":[{"id":1289,"uris":["http://zotero.org/users/7624876/items/MQDZ9X3G"],"itemData":{"id":1289,"type":"article-journal","abstract":"The DOE Joint Genome Institute (JGI) Metagenome Workflow performs metagenome data processing, including assembly; structural, functional, and taxonomic annotation; and binning of metagenomic data sets that are subsequently included into the Integrated Microbial Genomes and Microbiomes (IMG/M) (I.-M. A. Chen, K. Chu, K. Palaniappan, A. Ratner, et al., Nucleic Acids Res, 49:D751–D763, 2021, https://doi.org/10.1093/nar/gkaa939) comparative analysis system and provided for download via the JGI data portal (https://genome.jgi.doe.gov/portal/). This workflow scales to run on thousands of metagenome samples per year, which can vary by the complexity of microbial communities and sequencing depth. Here, we describe the different tools, databases, and parameters used at different steps of the workflow to help with the interpretation of metagenome data available in IMG and to enable researchers to apply this workflow to their own data. We use 20 publicly available sediment metagenomes to illustrate the computing requirements for the different steps and highlight the typical results of data processing. The workflow modules for read filtering and metagenome assembly are available as a workflow description language (WDL) file (https://code.jgi.doe.gov/BFoster/jgi_meta_wdl). The workflow modules for annotation and binning are provided as a service to the user community at https://img.jgi.doe.gov/submit and require filling out the project and associated metadata descriptions in the Genomes OnLine Database (GOLD) (S. Mukherjee, D. Stamatis, J. Bertsch, G. Ovchinnikova, et al., Nucleic Acids Res, 49:D723–D733, 2021, https://doi.org/10.1093/nar/gkaa983).\nIMPORTANCE The DOE JGI Metagenome Workflow is designed for processing metagenomic data sets starting from Illumina fastq files. It performs data preprocessing, error correction, assembly, structural and functional annotation, and binning. The results of processing are provided in several standard formats, such as fasta and gff, and can be used for subsequent integration into the Integrated Microbial Genomes and Microbiomes (IMG/M) system where they can be compared to a comprehensive set of publicly available metagenomes. As of 30 July 2020, 7,155 JGI metagenomes have been processed by the DOE JGI Metagenome Workflow. Here, we present a metagenome workflow developed at the JGI that generates rich data in standard formats and has been optimized for downstream analyses ranging from assessment of the functional and taxonomic composition of microbial communities to genome-resolved metagenomics and the identification and characterization of novel taxa. This workflow is currently being used to analyze thousands of metagenomic data sets in a consistent and standardized manner.","container-title":"mSystems","DOI":"10.1128/msystems.00804-20","issue":"3","note":"publisher: American Society for Microbiology","page":"10.1128/msystems.00804-20","source":"journals.asm.org (Atypon)","title":"DOE JGI Metagenome Workflow","volume":"6","author":[{"family":"Clum","given":"Alicia"},{"family":"Huntemann","given":"Marcel"},{"family":"Bushnell","given":"Brian"},{"family":"Foster","given":"Brian"},{"family":"Foster","given":"Bryce"},{"family":"Roux","given":"Simon"},{"family":"Hajek","given":"Patrick P."},{"family":"Varghese","given":"Neha"},{"family":"Mukherjee","given":"Supratim"},{"family":"Reddy","given":"T. B. K."},{"family":"Daum","given":"Chris"},{"family":"Yoshinaga","given":"Yuko"},{"family":"O’Malley","given":"Ronan"},{"family":"Seshadri","given":"Rekha"},{"family":"Kyrpides","given":"Nikos C."},{"family":"Eloe-Fadrosh","given":"Emiley A."},{"family":"Chen","given":"I-Min A."},{"family":"Copeland","given":"Alex"},{"family":"Ivanova","given":"Natalia N."}],"issued":{"date-parts":[["2021",5,18]]}}}],"schema":"https://github.com/citation-style-language/schema/raw/master/csl-citation.json"}</w:instrText>
      </w:r>
      <w:r>
        <w:rPr/>
      </w:r>
      <w:r>
        <w:rPr/>
        <w:fldChar w:fldCharType="separate"/>
      </w:r>
      <w:r>
        <w:rPr/>
      </w:r>
      <w:r>
        <w:rPr>
          <w:color w:themeColor="dark1" w:val="000000"/>
          <w:sz w:val="22"/>
          <w:vertAlign w:val="superscript"/>
        </w:rPr>
        <w:t>77</w:t>
      </w:r>
      <w:r>
        <w:rPr/>
      </w:r>
      <w:r>
        <w:rPr/>
        <w:fldChar w:fldCharType="end"/>
      </w:r>
      <w:r>
        <w:rPr>
          <w:color w:themeColor="dark1" w:val="000000"/>
          <w:sz w:val="22"/>
          <w:szCs w:val="22"/>
        </w:rPr>
        <w:t xml:space="preserve"> were downloaded. All resulting bins were assessed for quality using checkM</w:t>
      </w:r>
      <w:r>
        <w:fldChar w:fldCharType="begin"/>
      </w:r>
      <w:r>
        <w:rPr/>
        <w:instrText xml:space="preserve">ADDIN ZOTERO_ITEM CSL_CITATION {"citationID":"E8IeTKFm","properties":{"formattedCitation":"\\super 78\\nosupersub{}","plainCitation":"78","noteIndex":0},"citationItems":[{"id":1088,"uris":["http://zotero.org/users/7624876/items/XM5EWJKE"],"itemData":{"id":1088,"type":"article-journal","abstract":"Large-scale recovery of genomes from isolates, single cells, and metagenomic data has been made possible by advances in computational methods and substantial reductions in sequencing costs. Although this increasing breadth of draft genomes is providing key information regarding the evolutionary and functional diversity of microbial life, it has become impractical to finish all available reference genomes. Making robust biological inferences from draft genomes requires accurate estimates of their completeness and contamination. Current methods for assessing genome quality are ad hoc and generally make use of a limited number of “marker” genes conserved across all bacterial or archaeal genomes. Here we introduce CheckM, an automated method for assessing the quality of a genome using a broader set of marker genes specific to the position of a genome within a reference genome tree and information about the collocation of these genes. We demonstrate the effectiveness of CheckM using synthetic data and a wide range of isolate-, single-cell-, and metagenome-derived genomes. CheckM is shown to provide accurate estimates of genome completeness and contamination and to outperform existing approaches. Using CheckM, we identify a diverse range of errors currently impacting publicly available isolate genomes and demonstrate that genomes obtained from single cells and metagenomic data vary substantially in quality. In order to facilitate the use of draft genomes, we propose an objective measure of genome quality that can be used to select genomes suitable for specific gene- and genome-centric analyses of microbial communities.","container-title":"Genome Research","DOI":"10.1101/gr.186072.114","ISSN":"1088-9051, 1549-5469","issue":"7","journalAbbreviation":"Genome Res.","language":"en","note":"Company: Cold Spring Harbor Laboratory Press\nDistributor: Cold Spring Harbor Laboratory Press\nInstitution: Cold Spring Harbor Laboratory Press\nLabel: Cold Spring Harbor Laboratory Press\npublisher: Cold Spring Harbor Lab\nPMID: 25977477","page":"1043-1055","source":"genome.cshlp.org","title":"CheckM: assessing the quality of microbial genomes recovered from isolates, single cells, and metagenomes","title-short":"CheckM","volume":"25","author":[{"family":"Parks","given":"Donovan H."},{"family":"Imelfort","given":"Michael"},{"family":"Skennerton","given":"Connor T."},{"family":"Hugenholtz","given":"Philip"},{"family":"Tyson","given":"Gene W."}],"issued":{"date-parts":[["2015",7,1]]}}}],"schema":"https://github.com/citation-style-language/schema/raw/master/csl-citation.json"}</w:instrText>
      </w:r>
      <w:r>
        <w:rPr/>
      </w:r>
      <w:r>
        <w:rPr/>
        <w:fldChar w:fldCharType="separate"/>
      </w:r>
      <w:r>
        <w:rPr/>
      </w:r>
      <w:r>
        <w:rPr>
          <w:color w:themeColor="dark1" w:val="000000"/>
          <w:sz w:val="22"/>
          <w:vertAlign w:val="superscript"/>
        </w:rPr>
        <w:t>78</w:t>
      </w:r>
      <w:r>
        <w:rPr/>
      </w:r>
      <w:r>
        <w:rPr/>
        <w:fldChar w:fldCharType="end"/>
      </w:r>
      <w:r>
        <w:rPr>
          <w:color w:themeColor="dark1" w:val="000000"/>
          <w:sz w:val="22"/>
          <w:szCs w:val="22"/>
        </w:rPr>
        <w:t xml:space="preserve"> (v1.1.2) and medium and high-quality MAGs with &gt;50% completion and &lt;10% contamination were retained. The resulting 3,284 MAGs across all samples and assemblies were dereplicated at 99% identity using dRep</w:t>
      </w:r>
      <w:r>
        <w:fldChar w:fldCharType="begin"/>
      </w:r>
      <w:r>
        <w:rPr/>
        <w:instrText xml:space="preserve">ADDIN ZOTERO_ITEM CSL_CITATION {"citationID":"HD1nJV5n","properties":{"formattedCitation":"\\super 79\\nosupersub{}","plainCitation":"79","noteIndex":0},"citationItems":[{"id":1294,"uris":["http://zotero.org/users/7624876/items/Q36HG6JF"],"itemData":{"id":1294,"type":"article-journal","abstract":"The number of microbial genomes sequenced each year is expanding rapidly, in part due to genome-resolved metagenomic studies that routinely recover hundreds of draft-quality genomes. Rapid algorithms have been developed to comprehensively compare large genome sets, but they are not accurate with draft-quality genomes. Here we present dRep, a program that reduces the computational time for pairwise genome comparisons by sequentially applying a fast, inaccurate estimation of genome distance, and a slow, accurate measure of average nucleotide identity. dRep achieves a 28 × increase in speed with perfect recall and precision when benchmarked against previously developed algorithms. We demonstrate the use of dRep for genome recovery from time-series datasets. Each metagenome was assembled separately, and dRep was used to identify groups of essentially identical genomes and select the best genome from each replicate set. This resulted in recovery of significantly more and higher-quality genomes compared to the set recovered using co-assembly.","container-title":"The ISME Journal","DOI":"10.1038/ismej.2017.126","ISSN":"1751-7370","issue":"12","journalAbbreviation":"ISME J","language":"en","license":"2017 International Society for Microbial Ecology","note":"number: 12\npublisher: Nature Publishing Group","page":"2864-2868","source":"www.nature.com","title":"dRep: a tool for fast and accurate genomic comparisons that enables improved genome recovery from metagenomes through de-replication","title-short":"dRep","volume":"11","author":[{"family":"Olm","given":"Matthew R."},{"family":"Brown","given":"Christopher T."},{"family":"Brooks","given":"Brandon"},{"family":"Banfield","given":"Jillian F."}],"issued":{"date-parts":[["2017",12]]}}}],"schema":"https://github.com/citation-style-language/schema/raw/master/csl-citation.json"}</w:instrText>
      </w:r>
      <w:r>
        <w:rPr/>
      </w:r>
      <w:r>
        <w:rPr/>
        <w:fldChar w:fldCharType="separate"/>
      </w:r>
      <w:r>
        <w:rPr/>
      </w:r>
      <w:r>
        <w:rPr>
          <w:color w:themeColor="dark1" w:val="000000"/>
          <w:sz w:val="22"/>
          <w:vertAlign w:val="superscript"/>
        </w:rPr>
        <w:t>79</w:t>
      </w:r>
      <w:r>
        <w:rPr/>
      </w:r>
      <w:r>
        <w:rPr/>
        <w:fldChar w:fldCharType="end"/>
      </w:r>
      <w:r>
        <w:rPr>
          <w:color w:themeColor="dark1" w:val="000000"/>
          <w:sz w:val="22"/>
          <w:szCs w:val="22"/>
        </w:rPr>
        <w:t xml:space="preserve"> (v2.6.2) to obtain the dereplicated first version of the GROW database (n=2,093 MAGs). MAG taxonomy was assigned using GTDB-tk</w:t>
      </w:r>
      <w:r>
        <w:fldChar w:fldCharType="begin"/>
      </w:r>
      <w:r>
        <w:rPr/>
        <w:instrText xml:space="preserve">ADDIN ZOTERO_ITEM CSL_CITATION {"citationID":"BviAiNmU","properties":{"formattedCitation":"\\super 22\\nosupersub{}","plainCitation":"22","noteIndex":0},"citationItems":[{"id":1132,"uris":["http://zotero.org/users/7624876/items/UY84F2AI"],"itemData":{"id":1132,"type":"article-journal","abstract":"The Genome Taxonomy Database Toolkit (GTDB-Tk) provides objective taxonomic assignments for bacterial and archaeal genomes based on the GTDB. GTDB-Tk is computationally efficient and able to classify thousands of draft genomes in parallel. Here we demonstrate the accuracy of the GTDB-Tk taxonomic assignments by evaluating its performance on a phylogenetically diverse set of 10 156 bacterial and archaeal metagenome-assembled genomes.GTDB-Tk is implemented in Python and licenced under the GNU General Public Licence v3.0. Source code and documentation are available at: https://github.com/ecogenomics/gtdbtk.Supplementary data are available at Bioinformatics online.","container-title":"Bioinformatics","DOI":"10.1093/bioinformatics/btz848","ISSN":"1367-4803","issue":"6","journalAbbreviation":"Bioinformatics","page":"1925-1927","source":"Silverchair","title":"GTDB-Tk: a toolkit to classify genomes with the Genome Taxonomy Database","title-short":"GTDB-Tk","volume":"36","author":[{"family":"Chaumeil","given":"Pierre-Alain"},{"family":"Mussig","given":"Aaron J"},{"family":"Hugenholtz","given":"Philip"},{"family":"Parks","given":"Donovan H"}],"issued":{"date-parts":[["2020",3,1]]}}}],"schema":"https://github.com/citation-style-language/schema/raw/master/csl-citation.json"}</w:instrText>
      </w:r>
      <w:r>
        <w:rPr/>
      </w:r>
      <w:r>
        <w:rPr/>
        <w:fldChar w:fldCharType="separate"/>
      </w:r>
      <w:r>
        <w:rPr/>
      </w:r>
      <w:r>
        <w:rPr>
          <w:color w:themeColor="dark1" w:val="000000"/>
          <w:sz w:val="22"/>
          <w:vertAlign w:val="superscript"/>
        </w:rPr>
        <w:t>22</w:t>
      </w:r>
      <w:r>
        <w:rPr/>
      </w:r>
      <w:r>
        <w:rPr/>
        <w:fldChar w:fldCharType="end"/>
      </w:r>
      <w:r>
        <w:rPr>
          <w:color w:themeColor="dark1" w:val="000000"/>
          <w:sz w:val="22"/>
          <w:szCs w:val="22"/>
        </w:rPr>
        <w:t xml:space="preserve"> (v2.1.1, r207) and annotated using DRAM (v1.4.4)</w:t>
      </w:r>
      <w:r>
        <w:fldChar w:fldCharType="begin"/>
      </w:r>
      <w:r>
        <w:rPr/>
        <w:instrText xml:space="preserve">ADDIN ZOTERO_ITEM CSL_CITATION {"citationID":"LTpKSuPk","properties":{"formattedCitation":"\\super 80\\nosupersub{}","plainCitation":"80","noteIndex":0},"citationItems":[{"id":614,"uris":["http://zotero.org/groups/4622620/items/6IWE6C44"],"itemData":{"id":614,"type":"article-journal","abstract":"Microbial and viral communities transform the chemistry of Earth's ecosystems, yet the specific reactions catalyzed by these biological engines are hard to decode due to the absence of a scalable, metabolically resolved, annotation software. Here, we present DRAM (Distilled and Refined Annotation of Metabolism), a framework to translate the deluge of microbiome-based genomic information into a catalog of microbial traits. To demonstrate the applicability of DRAM across metabolically diverse genomes, we evaluated DRAM performance on a defined, in silico soil community and previously published human gut metagenomes. We show that DRAM accurately assigned microbial contributions to geochemical cycles and automated the partitioning of gut microbial carbohydrate metabolism at substrate levels. DRAM-v, the viral mode of DRAM, established rules to identify virally-encoded auxiliary metabolic genes (AMGs), resulting in the metabolic categorization of thousands of putative AMGs from soils and guts. Together DRAM and DRAM-v provide critical metabolic profiling capabilities that decipher mechanisms underpinning microbiome function.","container-title":"Nucleic Acids Research","DOI":"10.1093/nar/gkaa621","ISSN":"0305-1048","issue":"16","journalAbbreviation":"Nucleic Acids Research","page":"8883-8900","source":"Silverchair","title":"DRAM for distilling microbial metabolism to automate the curation of microbiome function","volume":"48","author":[{"family":"Shaffer","given":"Michael"},{"family":"Borton","given":"Mikayla A"},{"family":"McGivern","given":"Bridget B"},{"family":"Zayed","given":"Ahmed A"},{"family":"La Rosa","given":"Sabina Leanti"},{"family":"Solden","given":"Lindsey M"},{"family":"Liu","given":"Pengfei"},{"family":"Narrowe","given":"Adrienne B"},{"family":"Rodríguez-Ramos","given":"Josué"},{"family":"Bolduc","given":"Benjamin"},{"family":"Gazitúa","given":"M Consuelo"},{"family":"Daly","given":"Rebecca A"},{"family":"Smith","given":"Garrett J"},{"family":"Vik","given":"Dean R"},{"family":"Pope","given":"Phil B"},{"family":"Sullivan","given":"Matthew B"},{"family":"Roux","given":"Simon"},{"family":"Wrighton","given":"Kelly C"}],"issued":{"date-parts":[["2020",9,18]]}}}],"schema":"https://github.com/citation-style-language/schema/raw/master/csl-citation.json"}</w:instrText>
      </w:r>
      <w:r>
        <w:rPr/>
      </w:r>
      <w:r>
        <w:rPr/>
        <w:fldChar w:fldCharType="separate"/>
      </w:r>
      <w:r>
        <w:rPr/>
      </w:r>
      <w:r>
        <w:rPr>
          <w:color w:themeColor="dark1" w:val="000000"/>
          <w:sz w:val="22"/>
          <w:vertAlign w:val="superscript"/>
        </w:rPr>
        <w:t>80</w:t>
      </w:r>
      <w:r>
        <w:rPr/>
      </w:r>
      <w:r>
        <w:rPr/>
        <w:fldChar w:fldCharType="end"/>
      </w:r>
      <w:r>
        <w:rPr>
          <w:color w:themeColor="dark1" w:val="000000"/>
          <w:sz w:val="22"/>
          <w:szCs w:val="22"/>
        </w:rPr>
        <w:t>. </w:t>
      </w:r>
    </w:p>
    <w:p>
      <w:pPr>
        <w:pStyle w:val="Normal"/>
        <w:pBdr/>
        <w:spacing w:lineRule="auto" w:line="480" w:before="0" w:after="0"/>
        <w:ind w:firstLine="720"/>
        <w:contextualSpacing/>
        <w:rPr>
          <w:color w:themeColor="dark1" w:val="000000"/>
          <w:sz w:val="22"/>
          <w:szCs w:val="22"/>
        </w:rPr>
      </w:pPr>
      <w:r>
        <w:rPr>
          <w:color w:themeColor="dark1" w:val="000000"/>
          <w:sz w:val="22"/>
          <w:szCs w:val="22"/>
        </w:rPr>
        <w:t>To quantify MAG relative abundance across samples, trimmed metagenomic reads were mapped to the dereplicated MAG set using Bowtie2</w:t>
      </w:r>
      <w:r>
        <w:fldChar w:fldCharType="begin"/>
      </w:r>
      <w:r>
        <w:rPr/>
        <w:instrText xml:space="preserve">ADDIN ZOTERO_ITEM CSL_CITATION {"citationID":"cKy5LmQJ","properties":{"formattedCitation":"\\super 81\\nosupersub{}","plainCitation":"81","noteIndex":0},"citationItems":[{"id":1297,"uris":["http://zotero.org/users/7624876/items/Z58EH4V8"],"itemData":{"id":1297,"type":"article-journal","abstract":"As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accuracy.","container-title":"Nature methods","DOI":"10.1038/nmeth.1923","ISSN":"1548-7091","issue":"4","journalAbbreviation":"Nat Methods","note":"PMID: 22388286\nPMCID: PMC3322381","page":"357-359","source":"PubMed Central","title":"Fast gapped-read alignment with Bowtie 2","volume":"9","author":[{"family":"Langmead","given":"Ben"},{"family":"Salzberg","given":"Steven L"}],"issued":{"date-parts":[["2012",3,4]]}}}],"schema":"https://github.com/citation-style-language/schema/raw/master/csl-citation.json"}</w:instrText>
      </w:r>
      <w:r>
        <w:rPr/>
      </w:r>
      <w:r>
        <w:rPr/>
        <w:fldChar w:fldCharType="separate"/>
      </w:r>
      <w:r>
        <w:rPr/>
      </w:r>
      <w:r>
        <w:rPr>
          <w:color w:themeColor="dark1" w:val="000000"/>
          <w:sz w:val="22"/>
          <w:vertAlign w:val="superscript"/>
        </w:rPr>
        <w:t>81</w:t>
      </w:r>
      <w:r>
        <w:rPr/>
      </w:r>
      <w:r>
        <w:rPr/>
        <w:fldChar w:fldCharType="end"/>
      </w:r>
      <w:r>
        <w:rPr>
          <w:color w:themeColor="dark1" w:val="000000"/>
          <w:sz w:val="22"/>
          <w:szCs w:val="22"/>
        </w:rPr>
        <w:t xml:space="preserve"> and output as sam files which were then converted to sorted bam files using samtools. Sorted bam files were then filtered to paired reads only with a 95% identity match using reformat.sh. To obtain the mean coverage for each MAG, we used CoverM</w:t>
      </w:r>
      <w:r>
        <w:fldChar w:fldCharType="begin"/>
      </w:r>
      <w:r>
        <w:rPr/>
        <w:instrText xml:space="preserve">ADDIN ZOTERO_ITEM CSL_CITATION {"citationID":"Yu0QTM4I","properties":{"formattedCitation":"\\super 82\\nosupersub{}","plainCitation":"82","noteIndex":0},"citationItems":[{"id":1296,"uris":["http://zotero.org/users/7624876/items/VGIH9XNW"],"itemData":{"id":1296,"type":"software","abstract":"Read coverage calculator for metagenomics","genre":"Rust","license":"GPL-3.0","note":"original-date: 2017-12-23T11:43:13Z","source":"GitHub","title":"CoverM","URL":"https://github.com/wwood/CoverM","author":[{"family":"Woodcroft","given":"Ben J."}],"accessed":{"date-parts":[["2023",7,7]]},"issued":{"date-parts":[["2023",6,26]]}}}],"schema":"https://github.com/citation-style-language/schema/raw/master/csl-citation.json"}</w:instrText>
      </w:r>
      <w:r>
        <w:rPr/>
      </w:r>
      <w:r>
        <w:rPr/>
        <w:fldChar w:fldCharType="separate"/>
      </w:r>
      <w:r>
        <w:rPr/>
      </w:r>
      <w:r>
        <w:rPr>
          <w:color w:themeColor="dark1" w:val="000000"/>
          <w:sz w:val="22"/>
          <w:vertAlign w:val="superscript"/>
        </w:rPr>
        <w:t>82</w:t>
      </w:r>
      <w:r>
        <w:rPr/>
      </w:r>
      <w:r>
        <w:rPr/>
        <w:fldChar w:fldCharType="end"/>
      </w:r>
      <w:r>
        <w:rPr>
          <w:color w:themeColor="dark1" w:val="000000"/>
          <w:sz w:val="22"/>
          <w:szCs w:val="22"/>
        </w:rPr>
        <w:t xml:space="preserve"> (-m trimmed_mean). The mean coverage table was then filtered to MAGs that had at least 60% coverage across a MAG with at least 3X coverage within a sample, using additional CoverM</w:t>
      </w:r>
      <w:r>
        <w:fldChar w:fldCharType="begin"/>
      </w:r>
      <w:r>
        <w:rPr/>
        <w:instrText xml:space="preserve">ADDIN ZOTERO_ITEM CSL_CITATION {"citationID":"jf9pKm1n","properties":{"formattedCitation":"\\super 82\\nosupersub{}","plainCitation":"82","noteIndex":0},"citationItems":[{"id":1296,"uris":["http://zotero.org/users/7624876/items/VGIH9XNW"],"itemData":{"id":1296,"type":"software","abstract":"Read coverage calculator for metagenomics","genre":"Rust","license":"GPL-3.0","note":"original-date: 2017-12-23T11:43:13Z","source":"GitHub","title":"CoverM","URL":"https://github.com/wwood/CoverM","author":[{"family":"Woodcroft","given":"Ben J."}],"accessed":{"date-parts":[["2023",7,7]]},"issued":{"date-parts":[["2023",6,26]]}}}],"schema":"https://github.com/citation-style-language/schema/raw/master/csl-citation.json"}</w:instrText>
      </w:r>
      <w:r>
        <w:rPr/>
      </w:r>
      <w:r>
        <w:rPr/>
        <w:fldChar w:fldCharType="separate"/>
      </w:r>
      <w:r>
        <w:rPr/>
      </w:r>
      <w:r>
        <w:rPr>
          <w:color w:themeColor="dark1" w:val="000000"/>
          <w:sz w:val="22"/>
          <w:vertAlign w:val="superscript"/>
        </w:rPr>
        <w:t>82</w:t>
      </w:r>
      <w:r>
        <w:rPr/>
      </w:r>
      <w:r>
        <w:rPr/>
        <w:fldChar w:fldCharType="end"/>
      </w:r>
      <w:r>
        <w:rPr>
          <w:color w:themeColor="dark1" w:val="000000"/>
          <w:sz w:val="22"/>
          <w:szCs w:val="22"/>
        </w:rPr>
        <w:t xml:space="preserve"> outputs (-m relative_abundance –min-covered-fraction 0.6 and -m reads_per_base, respectively). CoverM outputs were merged in R, with script available on the GROWdb GitHub</w:t>
      </w:r>
      <w:r>
        <w:fldChar w:fldCharType="begin"/>
      </w:r>
      <w:r>
        <w:rPr/>
        <w:instrText xml:space="preserve">ADDIN ZOTERO_ITEM CSL_CITATION {"citationID":"8EqLIL92","properties":{"formattedCitation":"\\super 68\\nosupersub{}","plainCitation":"68","noteIndex":0},"citationItems":[{"id":1246,"uris":["http://zotero.org/users/7624876/items/3K9PD2D9"],"itemData":{"id":1246,"type":"software","genre":"R","note":"original-date: 2022-03-22T15:57:54Z","source":"GitHub","title":"Genome Resolved Open Watersheds database (GROWdb) GitHub","URL":"https://github.com/jmikayla1991/Genome-Resolved-Open-Watersheds-database-GROWdb","author":[{"family":"Borton","given":"Mikayla A."}],"accessed":{"date-parts":[["2023",7,7]]},"issued":{"date-parts":[["2023",6,10]]}}}],"schema":"https://github.com/citation-style-language/schema/raw/master/csl-citation.json"}</w:instrText>
      </w:r>
      <w:r>
        <w:rPr/>
      </w:r>
      <w:r>
        <w:rPr/>
        <w:fldChar w:fldCharType="separate"/>
      </w:r>
      <w:r>
        <w:rPr/>
      </w:r>
      <w:r>
        <w:rPr>
          <w:color w:themeColor="dark1" w:val="000000"/>
          <w:sz w:val="22"/>
          <w:vertAlign w:val="superscript"/>
        </w:rPr>
        <w:t>68</w:t>
      </w:r>
      <w:r>
        <w:rPr/>
      </w:r>
      <w:r>
        <w:rPr/>
        <w:fldChar w:fldCharType="end"/>
      </w:r>
      <w:r>
        <w:rPr>
          <w:color w:themeColor="dark1" w:val="000000"/>
          <w:sz w:val="22"/>
          <w:szCs w:val="22"/>
        </w:rPr>
        <w:t>. </w:t>
      </w:r>
    </w:p>
    <w:p>
      <w:pPr>
        <w:pStyle w:val="Normal"/>
        <w:pBdr/>
        <w:spacing w:lineRule="auto" w:line="480" w:before="0" w:after="0"/>
        <w:contextualSpacing/>
        <w:rPr>
          <w:color w:themeColor="dark1" w:val="000000"/>
          <w:sz w:val="22"/>
          <w:szCs w:val="22"/>
        </w:rPr>
      </w:pPr>
      <w:r>
        <w:rPr>
          <w:color w:themeColor="dark1" w:val="000000"/>
          <w:sz w:val="22"/>
          <w:szCs w:val="22"/>
        </w:rPr>
      </w:r>
    </w:p>
    <w:p>
      <w:pPr>
        <w:pStyle w:val="Normal"/>
        <w:pBdr/>
        <w:spacing w:lineRule="auto" w:line="480" w:before="0" w:after="0"/>
        <w:contextualSpacing/>
        <w:rPr>
          <w:color w:themeColor="dark1" w:val="000000"/>
          <w:sz w:val="22"/>
          <w:szCs w:val="22"/>
        </w:rPr>
      </w:pPr>
      <w:r>
        <w:rPr>
          <w:i/>
          <w:color w:themeColor="dark1" w:val="000000"/>
          <w:sz w:val="22"/>
          <w:szCs w:val="22"/>
        </w:rPr>
        <w:t>Metatranscriptomic mapping and analysis</w:t>
      </w:r>
    </w:p>
    <w:p>
      <w:pPr>
        <w:pStyle w:val="Normal"/>
        <w:pBdr/>
        <w:spacing w:lineRule="auto" w:line="480" w:before="0" w:after="0"/>
        <w:ind w:firstLine="720"/>
        <w:contextualSpacing/>
        <w:rPr>
          <w:color w:themeColor="dark1" w:val="000000"/>
          <w:sz w:val="22"/>
          <w:szCs w:val="22"/>
        </w:rPr>
      </w:pPr>
      <w:r>
        <w:rPr>
          <w:color w:themeColor="dark1" w:val="000000"/>
          <w:sz w:val="22"/>
          <w:szCs w:val="22"/>
        </w:rPr>
        <w:t>RNA was prepared for metatranscriptome sequencing according to JGI established protocols. Briefly, rRNA was removed from 10 ng of total RNA using Qiagen FastSelect probe sets for bacterial, yeast, and plant rRNA depletion (Qiagen) with RNA blocking oligo technology. The fragmented and rRNA-depleted RNA was reverse transcribed to create first strand cDNA using Illumina TruSeq Stranded mRNA Library prep kit (Illumina) followed by second strand cDNA synthesis which incorporates dUTP to quench the second strand during amplification. The double stranded cDNA fragments were then A-tailed and ligated to JGI dual indexed Y-adapters, followed with an enrichment of the library by 13 cycles of PCR. The prepared libraries were quantified using KAPA Biosystems' next-generation sequencing library qPCR kit and run on a Roche LightCycler 480 real-time PCR instrument. Sequencing of the flowcell was performed on the Illumina NovaSeq sequencer following a 2x150nt indexed run recipe.</w:t>
      </w:r>
    </w:p>
    <w:p>
      <w:pPr>
        <w:pStyle w:val="Normal"/>
        <w:pBdr/>
        <w:shd w:fill="FFFFFF" w:val="clear"/>
        <w:spacing w:lineRule="auto" w:line="480" w:before="0" w:after="0"/>
        <w:ind w:firstLine="720"/>
        <w:contextualSpacing/>
        <w:rPr>
          <w:color w:themeColor="dark1" w:val="000000"/>
          <w:sz w:val="22"/>
          <w:szCs w:val="22"/>
        </w:rPr>
      </w:pPr>
      <w:r>
        <w:rPr>
          <w:color w:themeColor="dark1" w:val="000000"/>
          <w:sz w:val="22"/>
          <w:szCs w:val="22"/>
        </w:rPr>
        <w:t>Resulting fastq files were mapped via Bowtie2</w:t>
      </w:r>
      <w:r>
        <w:fldChar w:fldCharType="begin"/>
      </w:r>
      <w:r>
        <w:rPr/>
        <w:instrText xml:space="preserve">ADDIN ZOTERO_ITEM CSL_CITATION {"citationID":"SLbC9Tn0","properties":{"formattedCitation":"\\super 81\\nosupersub{}","plainCitation":"81","noteIndex":0},"citationItems":[{"id":1297,"uris":["http://zotero.org/users/7624876/items/Z58EH4V8"],"itemData":{"id":1297,"type":"article-journal","abstract":"As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accuracy.","container-title":"Nature methods","DOI":"10.1038/nmeth.1923","ISSN":"1548-7091","issue":"4","journalAbbreviation":"Nat Methods","note":"PMID: 22388286\nPMCID: PMC3322381","page":"357-359","source":"PubMed Central","title":"Fast gapped-read alignment with Bowtie 2","volume":"9","author":[{"family":"Langmead","given":"Ben"},{"family":"Salzberg","given":"Steven L"}],"issued":{"date-parts":[["2012",3,4]]}}}],"schema":"https://github.com/citation-style-language/schema/raw/master/csl-citation.json"}</w:instrText>
      </w:r>
      <w:r>
        <w:rPr/>
      </w:r>
      <w:r>
        <w:rPr/>
        <w:fldChar w:fldCharType="separate"/>
      </w:r>
      <w:r>
        <w:rPr/>
      </w:r>
      <w:r>
        <w:rPr>
          <w:color w:themeColor="dark1" w:val="000000"/>
          <w:sz w:val="22"/>
          <w:vertAlign w:val="superscript"/>
        </w:rPr>
        <w:t>81</w:t>
      </w:r>
      <w:r>
        <w:rPr/>
      </w:r>
      <w:r>
        <w:rPr/>
        <w:fldChar w:fldCharType="end"/>
      </w:r>
      <w:r>
        <w:rPr>
          <w:color w:themeColor="dark1" w:val="000000"/>
          <w:sz w:val="22"/>
          <w:szCs w:val="22"/>
        </w:rPr>
        <w:t xml:space="preserve"> (-D 10 -R 2 -N 1 -L 22 -i S,0,2.50) to the dereplicated GROWdb. Sam files were transformed to bam files using samtools, filtered to 97% id using reformat.sh and name sorted using samtools. Transcripts were counted each gene with feature-counts</w:t>
      </w:r>
      <w:r>
        <w:fldChar w:fldCharType="begin"/>
      </w:r>
      <w:r>
        <w:rPr/>
        <w:instrText xml:space="preserve">ADDIN ZOTERO_ITEM CSL_CITATION {"citationID":"xfrLFDBI","properties":{"formattedCitation":"\\super 83\\nosupersub{}","plainCitation":"83","noteIndex":0},"citationItems":[{"id":1300,"uris":["http://zotero.org/users/7624876/items/TEXVSY2N"],"itemData":{"id":1300,"type":"article-journal","abstract":"Motivation: Next-generation sequencing technologies generate millions of short sequence reads, which are usually aligned to a reference genome. In many applications, the key information required for downstream analysis is the number of reads mapping to each genomic feature, for example to each exon or each gene. The process of counting reads is called read summarization. Read summarization is required for a great variety of genomic analyses but has so far received relatively little attention in the literature.Results: We present featureCounts, a read summarization program suitable for counting reads generated from either RNA or genomic DNA sequencing experiments. featureCounts implements highly efficient chromosome hashing and feature blocking techniques. It is considerably faster than existing methods (by an order of magnitude for gene-level summarization) and requires far less computer memory. It works with either single or paired-end reads and provides a wide range of options appropriate for different sequencing applications.Availability and implementation:   featureCounts is available under GNU General Public License as part of the Subread (http://subread.sourceforge.net) or Rsubread (http://www.bioconductor.org) software packages.Contact:   shi@wehi.edu.au","container-title":"Bioinformatics","DOI":"10.1093/bioinformatics/btt656","ISSN":"1367-4803","issue":"7","journalAbbreviation":"Bioinformatics","page":"923-930","source":"Silverchair","title":"featureCounts: an efficient general purpose program for assigning sequence reads to genomic features","title-short":"featureCounts","volume":"30","author":[{"family":"Liao","given":"Yang"},{"family":"Smyth","given":"Gordon K."},{"family":"Shi","given":"Wei"}],"issued":{"date-parts":[["2014",4,1]]}}}],"schema":"https://github.com/citation-style-language/schema/raw/master/csl-citation.json"}</w:instrText>
      </w:r>
      <w:r>
        <w:rPr/>
      </w:r>
      <w:r>
        <w:rPr/>
        <w:fldChar w:fldCharType="separate"/>
      </w:r>
      <w:r>
        <w:rPr/>
      </w:r>
      <w:r>
        <w:rPr>
          <w:color w:themeColor="dark1" w:val="000000"/>
          <w:sz w:val="22"/>
          <w:vertAlign w:val="superscript"/>
        </w:rPr>
        <w:t>83</w:t>
      </w:r>
      <w:r>
        <w:rPr/>
      </w:r>
      <w:r>
        <w:rPr/>
        <w:fldChar w:fldCharType="end"/>
      </w:r>
      <w:r>
        <w:rPr>
          <w:color w:themeColor="dark1" w:val="000000"/>
          <w:sz w:val="22"/>
          <w:szCs w:val="22"/>
        </w:rPr>
        <w:t>. Counts were transformed to geTMM (gene length corrected trimmed mean of M-values) in R using edgeR package</w:t>
      </w:r>
      <w:r>
        <w:fldChar w:fldCharType="begin"/>
      </w:r>
      <w:r>
        <w:rPr/>
        <w:instrText xml:space="preserve">ADDIN ZOTERO_ITEM CSL_CITATION {"citationID":"M369LPjm","properties":{"formattedCitation":"\\super 84\\nosupersub{}","plainCitation":"84","noteIndex":0},"citationItems":[{"id":1348,"uris":["http://zotero.org/users/7624876/items/4JJP6MDA"],"itemData":{"id":1348,"type":"article-journal","abstract":"Summary: 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data.Availability: The package is freely available under the LGPL licence from the Bioconductor web site (http://bioconductor.org).Contact:  mrobinson@wehi.edu.au","container-title":"Bioinformatics","DOI":"10.1093/bioinformatics/btp616","ISSN":"1367-4803","issue":"1","journalAbbreviation":"Bioinformatics","page":"139-140","source":"Silverchair","title":"edgeR: a Bioconductor package for differential expression analysis of digital gene expression data","title-short":"edgeR","volume":"26","author":[{"family":"Robinson","given":"Mark D."},{"family":"McCarthy","given":"Davis J."},{"family":"Smyth","given":"Gordon K."}],"issued":{"date-parts":[["2010",1,1]]}}}],"schema":"https://github.com/citation-style-language/schema/raw/master/csl-citation.json"}</w:instrText>
      </w:r>
      <w:r>
        <w:rPr/>
      </w:r>
      <w:r>
        <w:rPr/>
        <w:fldChar w:fldCharType="separate"/>
      </w:r>
      <w:r>
        <w:rPr/>
      </w:r>
      <w:r>
        <w:rPr>
          <w:color w:themeColor="dark1" w:val="000000"/>
          <w:sz w:val="22"/>
          <w:vertAlign w:val="superscript"/>
        </w:rPr>
        <w:t>84</w:t>
      </w:r>
      <w:r>
        <w:rPr/>
      </w:r>
      <w:r>
        <w:rPr/>
        <w:fldChar w:fldCharType="end"/>
      </w:r>
      <w:r>
        <w:rPr>
          <w:color w:themeColor="dark1" w:val="000000"/>
          <w:sz w:val="22"/>
          <w:szCs w:val="22"/>
        </w:rPr>
        <w:t xml:space="preserve">. Genes and bins were considered if they were expressed in 10% of samples. Core calculations in </w:t>
      </w:r>
      <w:r>
        <w:rPr>
          <w:b/>
          <w:bCs/>
          <w:color w:themeColor="dark1" w:val="000000"/>
          <w:sz w:val="22"/>
          <w:szCs w:val="22"/>
        </w:rPr>
        <w:t>Fig. 3</w:t>
      </w:r>
      <w:r>
        <w:rPr>
          <w:color w:themeColor="dark1" w:val="000000"/>
          <w:sz w:val="22"/>
          <w:szCs w:val="22"/>
        </w:rPr>
        <w:t xml:space="preserve"> had an additional requirement to express at least 20 genes. </w:t>
      </w:r>
    </w:p>
    <w:p>
      <w:pPr>
        <w:pStyle w:val="Normal"/>
        <w:pBdr/>
        <w:spacing w:lineRule="auto" w:line="480" w:before="0" w:after="0"/>
        <w:contextualSpacing/>
        <w:rPr>
          <w:color w:themeColor="dark1" w:val="000000"/>
          <w:sz w:val="22"/>
          <w:szCs w:val="22"/>
        </w:rPr>
      </w:pPr>
      <w:r>
        <w:rPr>
          <w:color w:themeColor="dark1" w:val="000000"/>
          <w:sz w:val="22"/>
          <w:szCs w:val="22"/>
        </w:rPr>
      </w:r>
    </w:p>
    <w:p>
      <w:pPr>
        <w:pStyle w:val="Normal"/>
        <w:pBdr/>
        <w:spacing w:lineRule="auto" w:line="480" w:before="0" w:after="0"/>
        <w:contextualSpacing/>
        <w:rPr>
          <w:i/>
          <w:i/>
          <w:iCs/>
          <w:color w:themeColor="dark1" w:val="000000"/>
          <w:sz w:val="22"/>
          <w:szCs w:val="22"/>
        </w:rPr>
      </w:pPr>
      <w:r>
        <w:rPr>
          <w:i/>
          <w:iCs/>
          <w:color w:themeColor="dark1" w:val="000000"/>
          <w:sz w:val="22"/>
          <w:szCs w:val="22"/>
        </w:rPr>
        <w:t>Microbial metabolism trait and carbon usage classification</w:t>
      </w:r>
    </w:p>
    <w:p>
      <w:pPr>
        <w:pStyle w:val="Normal"/>
        <w:pBdr/>
        <w:spacing w:lineRule="auto" w:line="480" w:before="0" w:after="0"/>
        <w:ind w:firstLine="720"/>
        <w:contextualSpacing/>
        <w:rPr>
          <w:color w:themeColor="dark1" w:val="000000"/>
          <w:sz w:val="22"/>
          <w:szCs w:val="22"/>
        </w:rPr>
      </w:pPr>
      <w:r>
        <w:rPr>
          <w:color w:themeColor="dark1" w:val="000000"/>
          <w:sz w:val="22"/>
          <w:szCs w:val="22"/>
        </w:rPr>
        <w:t>To classify microbial genes and genomes based on their carbon metabolism we curated the metabolism assignments made by DRAM</w:t>
      </w:r>
      <w:r>
        <w:fldChar w:fldCharType="begin"/>
      </w:r>
      <w:r>
        <w:rPr/>
        <w:instrText xml:space="preserve">ADDIN ZOTERO_ITEM CSL_CITATION {"citationID":"OclytxVD","properties":{"formattedCitation":"\\super 80\\nosupersub{}","plainCitation":"80","noteIndex":0},"citationItems":[{"id":614,"uris":["http://zotero.org/groups/4622620/items/6IWE6C44"],"itemData":{"id":614,"type":"article-journal","abstract":"Microbial and viral communities transform the chemistry of Earth's ecosystems, yet the specific reactions catalyzed by these biological engines are hard to decode due to the absence of a scalable, metabolically resolved, annotation software. Here, we present DRAM (Distilled and Refined Annotation of Metabolism), a framework to translate the deluge of microbiome-based genomic information into a catalog of microbial traits. To demonstrate the applicability of DRAM across metabolically diverse genomes, we evaluated DRAM performance on a defined, in silico soil community and previously published human gut metagenomes. We show that DRAM accurately assigned microbial contributions to geochemical cycles and automated the partitioning of gut microbial carbohydrate metabolism at substrate levels. DRAM-v, the viral mode of DRAM, established rules to identify virally-encoded auxiliary metabolic genes (AMGs), resulting in the metabolic categorization of thousands of putative AMGs from soils and guts. Together DRAM and DRAM-v provide critical metabolic profiling capabilities that decipher mechanisms underpinning microbiome function.","container-title":"Nucleic Acids Research","DOI":"10.1093/nar/gkaa621","ISSN":"0305-1048","issue":"16","journalAbbreviation":"Nucleic Acids Research","page":"8883-8900","source":"Silverchair","title":"DRAM for distilling microbial metabolism to automate the curation of microbiome function","volume":"48","author":[{"family":"Shaffer","given":"Michael"},{"family":"Borton","given":"Mikayla A"},{"family":"McGivern","given":"Bridget B"},{"family":"Zayed","given":"Ahmed A"},{"family":"La Rosa","given":"Sabina Leanti"},{"family":"Solden","given":"Lindsey M"},{"family":"Liu","given":"Pengfei"},{"family":"Narrowe","given":"Adrienne B"},{"family":"Rodríguez-Ramos","given":"Josué"},{"family":"Bolduc","given":"Benjamin"},{"family":"Gazitúa","given":"M Consuelo"},{"family":"Daly","given":"Rebecca A"},{"family":"Smith","given":"Garrett J"},{"family":"Vik","given":"Dean R"},{"family":"Pope","given":"Phil B"},{"family":"Sullivan","given":"Matthew B"},{"family":"Roux","given":"Simon"},{"family":"Wrighton","given":"Kelly C"}],"issued":{"date-parts":[["2020",9,18]]}}}],"schema":"https://github.com/citation-style-language/schema/raw/master/csl-citation.json"}</w:instrText>
      </w:r>
      <w:r>
        <w:rPr/>
      </w:r>
      <w:r>
        <w:rPr/>
        <w:fldChar w:fldCharType="separate"/>
      </w:r>
      <w:r>
        <w:rPr/>
      </w:r>
      <w:r>
        <w:rPr>
          <w:color w:themeColor="dark1" w:val="000000"/>
          <w:sz w:val="22"/>
          <w:vertAlign w:val="superscript"/>
        </w:rPr>
        <w:t>80</w:t>
      </w:r>
      <w:r>
        <w:rPr/>
      </w:r>
      <w:r>
        <w:rPr/>
        <w:fldChar w:fldCharType="end"/>
      </w:r>
      <w:r>
        <w:rPr>
          <w:color w:themeColor="dark1" w:val="000000"/>
          <w:sz w:val="22"/>
          <w:szCs w:val="22"/>
        </w:rPr>
        <w:t xml:space="preserve"> using rulesets to assign genomes to functional guilds (</w:t>
      </w:r>
      <w:r>
        <w:rPr>
          <w:b/>
          <w:bCs/>
          <w:color w:themeColor="dark1" w:val="000000"/>
          <w:sz w:val="22"/>
          <w:szCs w:val="22"/>
        </w:rPr>
        <w:t>Extended Data Fig. 3</w:t>
      </w:r>
      <w:r>
        <w:rPr>
          <w:color w:themeColor="dark1" w:val="000000"/>
          <w:sz w:val="22"/>
          <w:szCs w:val="22"/>
        </w:rPr>
        <w:t>). For example, genomes were classified by respiratory capacity based on the presence of &gt;50% of the subunits required for Complex 1 of the electron transport chain and the presence at least one gene for an electron acceptor. As such, for a genome to be classified as a microaerophile, we required the genome to have more than 50% of complex 1 subunit and at least one subunit of a low affinity cytochrome oxidase. Likewise, if a genome did not have more than 50% of the subunits required for Complex 1 of the electron transport chain or the potential for any electron acceptor, it was classified as an obligate fermenter (</w:t>
      </w:r>
      <w:r>
        <w:rPr>
          <w:b/>
          <w:bCs/>
          <w:color w:themeColor="dark1" w:val="000000"/>
          <w:sz w:val="22"/>
          <w:szCs w:val="22"/>
        </w:rPr>
        <w:t>Extended Data Fig. 3</w:t>
      </w:r>
      <w:r>
        <w:rPr>
          <w:color w:themeColor="dark1" w:val="000000"/>
          <w:sz w:val="22"/>
          <w:szCs w:val="22"/>
        </w:rPr>
        <w:t xml:space="preserve">). </w:t>
      </w:r>
    </w:p>
    <w:p>
      <w:pPr>
        <w:pStyle w:val="Normal"/>
        <w:pBdr/>
        <w:spacing w:lineRule="auto" w:line="480" w:before="0" w:after="0"/>
        <w:ind w:firstLine="720"/>
        <w:contextualSpacing/>
        <w:rPr>
          <w:color w:themeColor="dark1" w:val="000000"/>
          <w:sz w:val="22"/>
          <w:szCs w:val="22"/>
        </w:rPr>
      </w:pPr>
      <w:r>
        <w:rPr>
          <w:color w:themeColor="dark1" w:val="000000"/>
          <w:sz w:val="22"/>
          <w:szCs w:val="22"/>
        </w:rPr>
        <w:t>From the DRAM output, we further assigned genomes as capable of carbon fixation if they encoded &gt;70% of one of six seven carbon fixation pathways. We then assigned each MAG in each river metatranscriptome as a photoautotroph, photoheterotroph, chemolithoautotrophy, heterotroph, or mixotroph by assessing the gene expression in that system. We then focused in on genes required for utilizing different carbon substrates in the genomes identified for heterotrophy. We assigned carbon gene expression into the following categories: polymer, sugar, aromatic compound, methanotrophy, methylotrophy, short chain fatty acid utilization, and carbon monoxide utilization using DRAM assigned rules. Carbon usage curation scripts are available on the GROWdb GitHub</w:t>
      </w:r>
      <w:r>
        <w:fldChar w:fldCharType="begin"/>
      </w:r>
      <w:r>
        <w:rPr/>
        <w:instrText xml:space="preserve">ADDIN ZOTERO_ITEM CSL_CITATION {"citationID":"veditjIy","properties":{"formattedCitation":"\\super 68\\nosupersub{}","plainCitation":"68","noteIndex":0},"citationItems":[{"id":1246,"uris":["http://zotero.org/users/7624876/items/3K9PD2D9"],"itemData":{"id":1246,"type":"software","genre":"R","note":"original-date: 2022-03-22T15:57:54Z","source":"GitHub","title":"Genome Resolved Open Watersheds database (GROWdb) GitHub","URL":"https://github.com/jmikayla1991/Genome-Resolved-Open-Watersheds-database-GROWdb","author":[{"family":"Borton","given":"Mikayla A."}],"accessed":{"date-parts":[["2023",7,7]]},"issued":{"date-parts":[["2023",6,10]]}}}],"schema":"https://github.com/citation-style-language/schema/raw/master/csl-citation.json"}</w:instrText>
      </w:r>
      <w:r>
        <w:rPr/>
      </w:r>
      <w:r>
        <w:rPr/>
        <w:fldChar w:fldCharType="separate"/>
      </w:r>
      <w:r>
        <w:rPr/>
      </w:r>
      <w:r>
        <w:rPr>
          <w:color w:themeColor="dark1" w:val="000000"/>
          <w:sz w:val="22"/>
          <w:vertAlign w:val="superscript"/>
        </w:rPr>
        <w:t>68</w:t>
      </w:r>
      <w:r>
        <w:rPr/>
      </w:r>
      <w:r>
        <w:rPr/>
        <w:fldChar w:fldCharType="end"/>
      </w:r>
      <w:r>
        <w:rPr>
          <w:color w:themeColor="dark1" w:val="000000"/>
          <w:sz w:val="22"/>
          <w:szCs w:val="22"/>
        </w:rPr>
        <w:t xml:space="preserve">. P/R ratios were defined by the ratio of expression of light driven energy metabolisms (aerobic photosynthesis, anaerobic photosynthesis, and photorhodopsins) divided by aerobic respiration metabolisms (aerobic respiration and microaerophilic respiration). </w:t>
      </w:r>
    </w:p>
    <w:p>
      <w:pPr>
        <w:pStyle w:val="Normal"/>
        <w:pBdr/>
        <w:spacing w:lineRule="auto" w:line="480" w:before="0" w:after="0"/>
        <w:ind w:firstLine="720"/>
        <w:contextualSpacing/>
        <w:rPr>
          <w:color w:themeColor="dark1" w:val="000000"/>
          <w:sz w:val="22"/>
          <w:szCs w:val="22"/>
        </w:rPr>
      </w:pPr>
      <w:r>
        <w:rPr>
          <w:color w:themeColor="dark1" w:val="000000"/>
          <w:sz w:val="22"/>
          <w:szCs w:val="22"/>
        </w:rPr>
        <w:t>Phylogenetic analyses were performed to refine the annotation of nitrogen related metabolism including genes annotated as respiratory nitrate reductase (</w:t>
      </w:r>
      <w:r>
        <w:rPr>
          <w:i/>
          <w:iCs/>
          <w:color w:themeColor="dark1" w:val="000000"/>
          <w:sz w:val="22"/>
          <w:szCs w:val="22"/>
        </w:rPr>
        <w:t>nar</w:t>
      </w:r>
      <w:r>
        <w:rPr>
          <w:color w:themeColor="dark1" w:val="000000"/>
          <w:sz w:val="22"/>
          <w:szCs w:val="22"/>
        </w:rPr>
        <w:t>), nitrite oxidoreductase (</w:t>
      </w:r>
      <w:r>
        <w:rPr>
          <w:i/>
          <w:iCs/>
          <w:color w:themeColor="dark1" w:val="000000"/>
          <w:sz w:val="22"/>
          <w:szCs w:val="22"/>
        </w:rPr>
        <w:t>nxr</w:t>
      </w:r>
      <w:r>
        <w:rPr>
          <w:color w:themeColor="dark1" w:val="000000"/>
          <w:sz w:val="22"/>
          <w:szCs w:val="22"/>
        </w:rPr>
        <w:t>), ammonia monooxygenase (</w:t>
      </w:r>
      <w:r>
        <w:rPr>
          <w:i/>
          <w:iCs/>
          <w:color w:themeColor="dark1" w:val="000000"/>
          <w:sz w:val="22"/>
          <w:szCs w:val="22"/>
        </w:rPr>
        <w:t>amo</w:t>
      </w:r>
      <w:r>
        <w:rPr>
          <w:color w:themeColor="dark1" w:val="000000"/>
          <w:sz w:val="22"/>
          <w:szCs w:val="22"/>
        </w:rPr>
        <w:t>), or methane monooxygenase (</w:t>
      </w:r>
      <w:r>
        <w:rPr>
          <w:i/>
          <w:iCs/>
          <w:color w:themeColor="dark1" w:val="000000"/>
          <w:sz w:val="22"/>
          <w:szCs w:val="22"/>
        </w:rPr>
        <w:t>pmo</w:t>
      </w:r>
      <w:r>
        <w:rPr>
          <w:color w:themeColor="dark1" w:val="000000"/>
          <w:sz w:val="22"/>
          <w:szCs w:val="22"/>
        </w:rPr>
        <w:t>) to improve the assignment the nitrogen cycling capabilities of GROW MAGs (</w:t>
      </w:r>
      <w:r>
        <w:rPr>
          <w:b/>
          <w:bCs/>
          <w:color w:themeColor="dark1" w:val="000000"/>
          <w:sz w:val="22"/>
          <w:szCs w:val="22"/>
        </w:rPr>
        <w:t>Extended Data File 3</w:t>
      </w:r>
      <w:r>
        <w:rPr>
          <w:color w:themeColor="dark1" w:val="000000"/>
          <w:sz w:val="22"/>
          <w:szCs w:val="22"/>
        </w:rPr>
        <w:t>). Specifically, Nxr/Nar and PmoA/AmoA amino acid reference sequences were downloaded</w:t>
      </w:r>
      <w:r>
        <w:fldChar w:fldCharType="begin"/>
      </w:r>
      <w:r>
        <w:rPr/>
        <w:instrText xml:space="preserve">ADDIN ZOTERO_ITEM CSL_CITATION {"citationID":"NmvkcZoN","properties":{"formattedCitation":"\\super 34,85,86\\nosupersub{}","plainCitation":"34,85,86","noteIndex":0},"citationItems":[{"id":1249,"uris":["http://zotero.org/users/7624876/items/XZYUJKSB"],"itemData":{"id":1249,"type":"article-journal","abstract":"Genomes of alphaproteobacterial and verrucomicrobial methane-oxidizing bacteria (MOB) encode sequence-divergent copies of particulate methane monooxygenase [pMMO = (PmoABC); pmoCAB]. In contrast, sequenced gammaproteobacterial MOB (Gamma-MOB) genomes contain single or multiple near-identical copies of pmoCAB operons. In betaproteobacterial ammonia-oxidizing bacteria (Beta-AOB), near-identical amoCAB operons encode ammonia monooxygenase (AMO), a homologue of pMMO. Here, we report that Gamma-MOB in the genera Methylomonas, Methylobacter and Methylomicrobium also encode a sequence-divergent particulate monooxygenase (pXMO). Whereas all known genes encoding pMMO or AMO cluster in the order ‘CAB’, the genes encoding pXMO are uniquely organized in the non-canonical form ‘pxmABC.’ Steady state pxm mRNA was detected in cultures of Methylomonas sp. as well as in freshwater creek sediment samples, demonstrating that pxm genes are expressed in culture and in situ. Inclusion of PxmA and PxmB proteins in phylogenetic analyses of the Pmo/Amo protein superfamilies created trifurcated trees with three major clades: (i) Pmo of Alpha- and Gamma-MOB and Amo of Gamma-AOB; (ii) Amo of Beta-AOB, Pmo of putative ethane-oxidizing Gamma-MOB and Pxm of Gamma-MOB; and (iii) verrucomicrobial Pmo and Amo of ammonia-oxidizing Archaea. These data support but do not prove the hypothesis that oxygen-dependent methane and ammonia monooxygenases evolved from a substrate-promiscuous ancestor after horizontal transfer while being integrated into the catabolic contexts of their extant hosts.","container-title":"Environmental Microbiology Reports","DOI":"10.1111/j.1758-2229.2010.00192.x","ISSN":"1758-2229","issue":"1","language":"en","license":"© 2010 Society for Applied Microbiology and Blackwell Publishing Ltd","note":"_eprint: https://onlinelibrary.wiley.com/doi/pdf/10.1111/j.1758-2229.2010.00192.x","page":"91-100","source":"Wiley Online Library","title":"A novel family of functional operons encoding methane/ammonia monooxygenase-related proteins in gammaproteobacterial methanotrophs","volume":"3","author":[{"family":"Tavormina","given":"Patricia L."},{"family":"Orphan","given":"Victoria J."},{"family":"Kalyuzhnaya","given":"Marina G."},{"family":"Jetten","given":"Mike S. M."},{"family":"Klotz","given":"Martin G."}],"issued":{"date-parts":[["2011"]]}}},{"id":1254,"uris":["http://zotero.org/users/7624876/items/4SE3USP7"],"itemData":{"id":1254,"type":"article-journal","abstract":"Copper-containing membrane monooxygenases (CuMMOs) are encoded by xmoCAB(D) gene clusters and catalyze the oxidation of methane, ammonia, or some short-chain alkanes and alkenes. In a metagenome constructed from an oilsands tailings pond we detected an xmoCABD gene cluster with &lt;59% derived protein sequence identity to genes from known bacteria. Stable isotope probing experiments combined with a specific xmoA qPCR assay demonstrated that the bacteria possessing these genes were incapable of methane assimilation, but did grow on ethane and propane. Single-cell amplified genomes (SAGs) from propane-enriched samples were screened with the specific PCR assay to identify bacteria possessing the target gene cluster. Multiple SAGs of Betaproteobacteria belonging to the genera Rhodoferax and Polaromonas possessed homologues of the metagenomic xmoCABD gene cluster. Unexpectedly, each of these two genera also possessed other xmoCABD paralogs, representing two additional lineages in phylogenetic analyses. Metabolic reconstructions from SAGs predicted that neither bacterium encoded enzymes with the potential to support catabolic methane or ammonia oxidation, but that both were capable of higher n-alkane degradation. The involvement of the encoded CuMMOs in alkane oxidation was further suggested by reverse transcription PCR analyses, which detected elevated transcription of the xmoA genes upon enrichment of water samples with propane as the sole energy source. Enrichments, isotope incorporation studies, genome reconstructions, and gene expression studies therefore all agreed that the unknown xmoCABD operons did not encode methane or ammonia monooxygenases, but rather n-alkane monooxygenases. This study broadens the known diversity of CuMMOs and identifies these enzymes in non-nitrifying Betaproteobacteria.","container-title":"The ISME Journal","DOI":"10.1038/s41396-019-0561-2","ISSN":"1751-7362","issue":"3","journalAbbreviation":"ISME J","note":"PMID: 31796935\nPMCID: PMC7031514","page":"714-726","source":"PubMed Central","title":"Novel copper-containing membrane monooxygenases (CuMMOs) encoded by alkane-utilizing Betaproteobacteria","volume":"14","author":[{"family":"Rochman","given":"Fauziah F."},{"family":"Kwon","given":"Miye"},{"family":"Khadka","given":"Roshan"},{"family":"Tamas","given":"Ivica"},{"family":"Lopez-Jauregui","given":"Azriel Abraham"},{"family":"Sheremet","given":"Andriy"},{"family":"V. Smirnova","given":"Angela"},{"family":"Malmstrom","given":"Rex R."},{"family":"Yoon","given":"Sukhwan"},{"family":"Woyke","given":"Tanja"},{"family":"Dunfield","given":"Peter F."},{"family":"Verbeke","given":"Tobin J."}],"issued":{"date-parts":[["2020",3]]}}},{"id":1251,"uris":["http://zotero.org/users/7624876/items/SPNSKQAI"],"itemData":{"id":1251,"type":"article-journal","abstract":"Nitrification, the oxidation of ammonia via nitrite to nitrate, has\nalways been considered as a two-step process catalyzed by chemolithoautotrophic\nmicroorganisms oxidizing either ammonia or nitrite. No known nitrifier carries\nout both steps, although complete nitrification should be energetically\nadvantageous. This functional separation has puzzled microbiologists for a\ncentury. Here we report on the discovery and cultivation of a completely\nnitrifying bacterium from the genus Nitrospira, a globally\ndistributed group of nitrite oxidizers. The genome of this chemolithoautotrophic\norganism encodes both the pathways for ammonia and nitrite oxidation, which are\nconcomitantly expressed during growth by ammonia oxidation to nitrate. Genes\naffiliated with the phylogenetically distinct ammonia monooxygenase and\nhydroxylamine dehydrogenase genes of Nitrospira are present in\nmany environments and were retrieved on Nitrospira-contigs in\nnew metagenomes from engineered systems. These findings fundamentally change our\npicture of nitrification and point to completely nitrifying\nNitrospira as key components of nitrogen-cycling microbial\ncommunities.","container-title":"Nature","DOI":"10.1038/nature16461","ISSN":"0028-0836","issue":"7583","journalAbbreviation":"Nature","note":"PMID: 26610024\nPMCID: PMC5152751","page":"504-509","source":"PubMed Central","title":"Complete nitrification by Nitrospira bacteria","volume":"528","author":[{"family":"Daims","given":"Holger"},{"family":"Lebedeva","given":"Elena V."},{"family":"Pjevac","given":"Petra"},{"family":"Han","given":"Ping"},{"family":"Herbold","given":"Craig"},{"family":"Albertsen","given":"Mads"},{"family":"Jehmlich","given":"Nico"},{"family":"Palatinszky","given":"Marton"},{"family":"Vierheilig","given":"Julia"},{"family":"Bulaev","given":"Alexandr"},{"family":"Kirkegaard","given":"Rasmus H."},{"family":"Bergen","given":"Martin","non-dropping-particle":"von"},{"family":"Rattei","given":"Thomas"},{"family":"Bendinger","given":"Bernd"},{"family":"Nielsen","given":"Per H."},{"family":"Wagner","given":"Michael"}],"issued":{"date-parts":[["2015",12,24]]}}}],"schema":"https://github.com/citation-style-language/schema/raw/master/csl-citation.json"}</w:instrText>
      </w:r>
      <w:r>
        <w:rPr/>
      </w:r>
      <w:r>
        <w:rPr/>
        <w:fldChar w:fldCharType="separate"/>
      </w:r>
      <w:r>
        <w:rPr/>
      </w:r>
      <w:r>
        <w:rPr>
          <w:color w:themeColor="dark1" w:val="000000"/>
          <w:sz w:val="22"/>
          <w:vertAlign w:val="superscript"/>
        </w:rPr>
        <w:t>34,85,86</w:t>
      </w:r>
      <w:r>
        <w:rPr/>
      </w:r>
      <w:r>
        <w:rPr/>
        <w:fldChar w:fldCharType="end"/>
      </w:r>
      <w:r>
        <w:rPr>
          <w:color w:themeColor="dark1" w:val="000000"/>
          <w:sz w:val="22"/>
          <w:szCs w:val="22"/>
        </w:rPr>
        <w:t xml:space="preserve"> and this set of  reference sequences were combined with amino acid sequences of homologs from the GROWdb, aligned separately using MUSCLE (v3.8.31), and run through an in-house script for generating phylogenetic trees</w:t>
      </w:r>
      <w:r>
        <w:fldChar w:fldCharType="begin"/>
      </w:r>
      <w:r>
        <w:rPr/>
        <w:instrText xml:space="preserve">ADDIN ZOTERO_ITEM CSL_CITATION {"citationID":"tT7JE3aX","properties":{"formattedCitation":"\\super 87\\nosupersub{}","plainCitation":"87","noteIndex":0},"citationItems":[{"id":1247,"uris":["http://zotero.org/users/7624876/items/AW2VAAB3"],"itemData":{"id":1247,"type":"webpage","abstract":"WrightonLabCSU has 8 repositories available. Follow their code on GitHub.","container-title":"GitHub","language":"en","title":"WrightonLabCSU","URL":"https://github.com/WrightonLabCSU","accessed":{"date-parts":[["2023",7,7]]}}}],"schema":"https://github.com/citation-style-language/schema/raw/master/csl-citation.json"}</w:instrText>
      </w:r>
      <w:r>
        <w:rPr/>
      </w:r>
      <w:r>
        <w:rPr/>
        <w:fldChar w:fldCharType="separate"/>
      </w:r>
      <w:r>
        <w:rPr/>
      </w:r>
      <w:r>
        <w:rPr>
          <w:color w:themeColor="dark1" w:val="000000"/>
          <w:sz w:val="22"/>
          <w:vertAlign w:val="superscript"/>
        </w:rPr>
        <w:t>87</w:t>
      </w:r>
      <w:r>
        <w:rPr/>
      </w:r>
      <w:r>
        <w:rPr/>
        <w:fldChar w:fldCharType="end"/>
      </w:r>
      <w:r>
        <w:rPr>
          <w:color w:themeColor="dark1" w:val="000000"/>
          <w:sz w:val="22"/>
          <w:szCs w:val="22"/>
        </w:rPr>
        <w:t xml:space="preserve">. This resulted in two phylogenies, one for Nxr/Nar and one for Pmo/Amo, with this homology based approach used to refine the homology based gene annotations in the MAG database. </w:t>
      </w:r>
    </w:p>
    <w:p>
      <w:pPr>
        <w:pStyle w:val="Normal"/>
        <w:pBdr/>
        <w:spacing w:lineRule="auto" w:line="480" w:before="0" w:after="0"/>
        <w:ind w:firstLine="720"/>
        <w:contextualSpacing/>
        <w:rPr>
          <w:color w:themeColor="dark1" w:val="000000"/>
          <w:sz w:val="22"/>
          <w:szCs w:val="22"/>
        </w:rPr>
      </w:pPr>
      <w:r>
        <w:rPr>
          <w:color w:themeColor="dark1" w:val="000000"/>
          <w:sz w:val="22"/>
          <w:szCs w:val="22"/>
        </w:rPr>
        <w:t xml:space="preserve">For </w:t>
      </w:r>
      <w:r>
        <w:rPr>
          <w:i/>
          <w:iCs/>
          <w:color w:themeColor="dark1" w:val="000000"/>
          <w:sz w:val="22"/>
          <w:szCs w:val="22"/>
        </w:rPr>
        <w:t>in silico</w:t>
      </w:r>
      <w:r>
        <w:rPr>
          <w:color w:themeColor="dark1" w:val="000000"/>
          <w:sz w:val="22"/>
          <w:szCs w:val="22"/>
        </w:rPr>
        <w:t xml:space="preserve"> predictions of antimicrobial resistance genes (ARGs) GROWdb predicted proteins were searched for homology to proteins in the Comprehensive Antibiotic Resistance Database (CARD; v 3.2.7, downloaded June 2023) using the Resistance Gene Identifier (RGI; v 6.0.2)</w:t>
      </w:r>
      <w:r>
        <w:fldChar w:fldCharType="begin"/>
      </w:r>
      <w:r>
        <w:rPr/>
        <w:instrText xml:space="preserve">ADDIN ZOTERO_ITEM CSL_CITATION {"citationID":"khPupDgw","properties":{"formattedCitation":"\\super 43\\nosupersub{}","plainCitation":"43","noteIndex":0},"citationItems":[{"id":1354,"uris":["http://zotero.org/users/7624876/items/DRNXHPPY"],"itemData":{"id":1354,"type":"article-journal","abstract":"The Comprehensive Antibiotic Resistance Database (CARD; card.mcmaster.ca) combines the Antibiotic Resistance Ontology (ARO) with curated AMR gene (ARG) sequences and resistance-conferring mutations to provide an informatics framework for annotation and interpretation of resistomes. As of version 3.2.4, CARD encompasses 6627 ontology terms, 5010 reference sequences, 1933 mutations, 3004 publications, and 5057 AMR detection models that can be used by the accompanying Resistance Gene Identifier (RGI) software to annotate genomic or metagenomic sequences. Focused curation enhancements since 2020 include expanded β-lactamase curation, incorporation of likelihood-based AMR mutations for Mycobacterium tuberculosis, addition of disinfectants and antiseptics plus their associated ARGs, and systematic curation of resistance-modifying agents. This expanded curation includes 180 new AMR gene families, 15 new drug classes, 1 new resistance mechanism, and two new ontological relationships: evolutionary_variant_of and is_small_molecule_inhibitor. In silico prediction of resistomes and prevalence statistics of ARGs has been expanded to 377 pathogens, 21,079 chromosomes, 2,662 genomic islands, 41,828 plasmids and 155,606 whole-genome shotgun assemblies, resulting in collation of 322,710 unique ARG allele sequences. New features include the CARD:Live collection of community submitted isolate resistome data and the introduction of standardized 15 character CARD Short Names for ARGs to support machine learning efforts.","container-title":"Nucleic Acids Research","DOI":"10.1093/nar/gkac920","ISSN":"0305-1048","issue":"D1","journalAbbreviation":"Nucleic Acids Research","page":"D690-D699","source":"Silverchair","title":"CARD 2023: expanded curation, support for machine learning, and resistome prediction at the Comprehensive Antibiotic Resistance Database","title-short":"CARD 2023","volume":"51","author":[{"family":"Alcock","given":"Brian P"},{"family":"Huynh","given":"William"},{"family":"Chalil","given":"Romeo"},{"family":"Smith","given":"Keaton W"},{"family":"Raphenya","given":"Amogelang R"},{"family":"Wlodarski","given":"Mateusz A"},{"family":"Edalatmand","given":"Arman"},{"family":"Petkau","given":"Aaron"},{"family":"Syed","given":"Sohaib A"},{"family":"Tsang","given":"Kara K"},{"family":"Baker","given":"Sheridan J C"},{"family":"Dave","given":"Mugdha"},{"family":"McCarthy","given":"Madeline C"},{"family":"Mukiri","given":"Karyn M"},{"family":"Nasir","given":"Jalees A"},{"family":"Golbon","given":"Bahar"},{"family":"Imtiaz","given":"Hamna"},{"family":"Jiang","given":"Xingjian"},{"family":"Kaur","given":"Komal"},{"family":"Kwong","given":"Megan"},{"family":"Liang","given":"Zi Cheng"},{"family":"Niu","given":"Keyu C"},{"family":"Shan","given":"Prabakar"},{"family":"Yang","given":"Jasmine Y J"},{"family":"Gray","given":"Kristen L"},{"family":"Hoad","given":"Gemma R"},{"family":"Jia","given":"Baofeng"},{"family":"Bhando","given":"Timsy"},{"family":"Carfrae","given":"Lindsey A"},{"family":"Farha","given":"Maya A"},{"family":"French","given":"Shawn"},{"family":"Gordzevich","given":"Rodion"},{"family":"Rachwalski","given":"Kenneth"},{"family":"Tu","given":"Megan M"},{"family":"Bordeleau","given":"Emily"},{"family":"Dooley","given":"Damion"},{"family":"Griffiths","given":"Emma"},{"family":"Zubyk","given":"Haley L"},{"family":"Brown","given":"Eric D"},{"family":"Maguire","given":"Finlay"},{"family":"Beiko","given":"Robert G"},{"family":"Hsiao","given":"William W L"},{"family":"Brinkman","given":"Fiona S L"},{"family":"Van Domselaar","given":"Gary"},{"family":"McArthur","given":"Andrew G"}],"issued":{"date-parts":[["2023",1,6]]}}}],"schema":"https://github.com/citation-style-language/schema/raw/master/csl-citation.json"}</w:instrText>
      </w:r>
      <w:r>
        <w:rPr/>
      </w:r>
      <w:r>
        <w:rPr/>
        <w:fldChar w:fldCharType="separate"/>
      </w:r>
      <w:r>
        <w:rPr/>
      </w:r>
      <w:r>
        <w:rPr>
          <w:color w:themeColor="dark1" w:val="000000"/>
          <w:sz w:val="22"/>
          <w:vertAlign w:val="superscript"/>
        </w:rPr>
        <w:t>43</w:t>
      </w:r>
      <w:r>
        <w:rPr/>
      </w:r>
      <w:r>
        <w:rPr/>
        <w:fldChar w:fldCharType="end"/>
      </w:r>
      <w:r>
        <w:rPr>
          <w:color w:themeColor="dark1" w:val="000000"/>
          <w:sz w:val="22"/>
          <w:szCs w:val="22"/>
        </w:rPr>
        <w:t>.  RGI was run locally in protein input mode with distributed input and default parameters, and with the “include loose” option. However, the final list of candidate ARGs analyzed here only includes proteins identified by RGI as “Perfect” or “Strict” hits, and only includes protein homolog models (i.e., no protein variant models were included in the analysis).</w:t>
      </w:r>
    </w:p>
    <w:p>
      <w:pPr>
        <w:pStyle w:val="Normal"/>
        <w:pBdr/>
        <w:spacing w:lineRule="auto" w:line="480" w:before="0" w:after="0"/>
        <w:contextualSpacing/>
        <w:rPr>
          <w:color w:themeColor="dark1" w:val="000000"/>
          <w:sz w:val="22"/>
          <w:szCs w:val="22"/>
        </w:rPr>
      </w:pPr>
      <w:r>
        <w:rPr>
          <w:color w:themeColor="dark1" w:val="000000"/>
          <w:sz w:val="22"/>
          <w:szCs w:val="22"/>
        </w:rPr>
      </w:r>
    </w:p>
    <w:p>
      <w:pPr>
        <w:pStyle w:val="Normal"/>
        <w:pBdr/>
        <w:spacing w:lineRule="auto" w:line="480" w:before="0" w:after="0"/>
        <w:contextualSpacing/>
        <w:rPr>
          <w:i/>
          <w:i/>
          <w:color w:themeColor="dark1" w:val="000000"/>
          <w:sz w:val="22"/>
          <w:szCs w:val="22"/>
        </w:rPr>
      </w:pPr>
      <w:r>
        <w:rPr>
          <w:i/>
          <w:color w:themeColor="dark1" w:val="000000"/>
          <w:sz w:val="22"/>
          <w:szCs w:val="22"/>
        </w:rPr>
        <w:t>Sequence Read Archive Analysis</w:t>
      </w:r>
    </w:p>
    <w:p>
      <w:pPr>
        <w:pStyle w:val="Normal"/>
        <w:spacing w:lineRule="auto" w:line="480" w:before="0" w:after="0"/>
        <w:ind w:firstLine="720"/>
        <w:contextualSpacing/>
        <w:rPr>
          <w:color w:themeColor="dark1" w:val="000000"/>
          <w:sz w:val="22"/>
          <w:szCs w:val="22"/>
        </w:rPr>
      </w:pPr>
      <w:r>
        <w:rPr>
          <w:color w:themeColor="dark1" w:val="000000"/>
          <w:sz w:val="22"/>
          <w:szCs w:val="22"/>
        </w:rPr>
        <w:t>To analyze the distribution of species recovered by GROW across public datasets, the Sandpiper database (</w:t>
      </w:r>
      <w:hyperlink r:id="rId6">
        <w:r>
          <w:rPr>
            <w:rStyle w:val="Hyperlink"/>
            <w:color w:themeColor="dark1" w:val="000000"/>
            <w:sz w:val="22"/>
            <w:szCs w:val="22"/>
          </w:rPr>
          <w:t>https://sandpiper.qut.edu.au</w:t>
        </w:r>
      </w:hyperlink>
      <w:r>
        <w:rPr>
          <w:color w:themeColor="dark1" w:val="000000"/>
          <w:sz w:val="22"/>
          <w:szCs w:val="22"/>
        </w:rPr>
        <w:t xml:space="preserve">) was used as a basis. At the time of analysis, it contained metagenomes that were publicly available on Dec 15, 2021 (Woodcroft et. al., unpublished). Reanalysis of these datasets was carried out with SingleM 1.0.0beta7 (Woodcroft et. al., unpublished, </w:t>
      </w:r>
      <w:hyperlink r:id="rId7">
        <w:r>
          <w:rPr>
            <w:rStyle w:val="Hyperlink"/>
            <w:color w:themeColor="dark1" w:val="000000"/>
            <w:sz w:val="22"/>
            <w:szCs w:val="22"/>
          </w:rPr>
          <w:t>https://github.com/wwood/singlem</w:t>
        </w:r>
      </w:hyperlink>
      <w:r>
        <w:rPr>
          <w:color w:themeColor="dark1" w:val="000000"/>
          <w:sz w:val="22"/>
          <w:szCs w:val="22"/>
        </w:rPr>
        <w:t>). The “supplement” subcommand was first used to add 95% ANI dereplicated GROW MAGs to the SingleM reference metapackage built with GTDB RS07-207 (DOI: 10.5281/zenodo.7582579). The “renew” subcommand was then used to reanalyze all metagenomes present in the Sandpiper database, outputting a taxonomic profile, detailing the species and unclassified lineages in each metagenome, together with their relative abundance.</w:t>
      </w:r>
    </w:p>
    <w:p>
      <w:pPr>
        <w:pStyle w:val="Normal"/>
        <w:spacing w:lineRule="auto" w:line="480" w:before="0" w:after="0"/>
        <w:ind w:firstLine="720"/>
        <w:contextualSpacing/>
        <w:rPr>
          <w:color w:themeColor="dark1" w:val="000000"/>
          <w:sz w:val="22"/>
          <w:szCs w:val="22"/>
        </w:rPr>
      </w:pPr>
      <w:r>
        <w:rPr>
          <w:color w:themeColor="dark1" w:val="000000"/>
          <w:sz w:val="22"/>
          <w:szCs w:val="22"/>
        </w:rPr>
        <w:t>To search for public metagenomes where GROW MAGs were present, taxonomic profiles of metagenomes containing species that had an associated GROW MAG (either novel or already represented in GTDB) were further analyzed. To reduce the incidence of false identification, we required at least 2 species represented by a GROW MAG to be present and the combined relative abundance of these species to be &gt;1%. Metadata of metagenomes containing GROW MAGs were gathered using Kingfisher “annotate” (</w:t>
      </w:r>
      <w:hyperlink r:id="rId8">
        <w:r>
          <w:rPr>
            <w:rStyle w:val="Hyperlink"/>
            <w:color w:themeColor="dark1" w:val="000000"/>
            <w:sz w:val="22"/>
            <w:szCs w:val="22"/>
          </w:rPr>
          <w:t>https://github.com/wwood/kingfisher-download</w:t>
        </w:r>
      </w:hyperlink>
      <w:r>
        <w:rPr>
          <w:color w:themeColor="dark1" w:val="000000"/>
          <w:sz w:val="22"/>
          <w:szCs w:val="22"/>
        </w:rPr>
        <w:t>).</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i/>
          <w:i/>
          <w:iCs/>
          <w:color w:themeColor="dark1" w:val="000000"/>
          <w:sz w:val="22"/>
          <w:szCs w:val="22"/>
        </w:rPr>
      </w:pPr>
      <w:commentRangeStart w:id="5"/>
      <w:r>
        <w:rPr>
          <w:i/>
          <w:iCs/>
          <w:color w:themeColor="dark1" w:val="000000"/>
          <w:sz w:val="22"/>
          <w:szCs w:val="22"/>
        </w:rPr>
        <w:t>Genome Scale Metabolic Modeling of Six Key Taxa</w:t>
      </w:r>
      <w:commentRangeEnd w:id="5"/>
      <w:r>
        <w:commentReference w:id="5"/>
      </w:r>
      <w:r>
        <w:rPr/>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i/>
          <w:i/>
          <w:iCs/>
          <w:color w:themeColor="dark1" w:val="000000"/>
          <w:sz w:val="22"/>
          <w:szCs w:val="22"/>
        </w:rPr>
      </w:pPr>
      <w:r>
        <w:rPr>
          <w:i/>
          <w:iCs/>
          <w:color w:themeColor="dark1" w:val="000000"/>
          <w:sz w:val="22"/>
          <w:szCs w:val="22"/>
        </w:rPr>
        <w:t>Statistical Analysis</w:t>
      </w:r>
    </w:p>
    <w:p>
      <w:pPr>
        <w:pStyle w:val="Normal"/>
        <w:spacing w:lineRule="auto" w:line="480" w:before="0" w:after="0"/>
        <w:contextualSpacing/>
        <w:rPr>
          <w:color w:themeColor="dark1" w:val="000000"/>
          <w:sz w:val="22"/>
          <w:szCs w:val="22"/>
        </w:rPr>
      </w:pPr>
      <w:r>
        <w:rPr>
          <w:rStyle w:val="Normaltextrun"/>
          <w:color w:themeColor="dark1" w:val="000000"/>
          <w:shd w:fill="FFFFFF" w:val="clear"/>
        </w:rPr>
        <w:t xml:space="preserve">All data analysis and visualization was done in R (v4.2.1) with the following packages: stats (v4.1.1), </w:t>
      </w:r>
      <w:r>
        <w:rPr>
          <w:rStyle w:val="Spellingerror"/>
          <w:color w:themeColor="dark1" w:val="000000"/>
          <w:shd w:fill="FFFFFF" w:val="clear"/>
        </w:rPr>
        <w:t>vegan (v2.6)</w:t>
      </w:r>
      <w:r>
        <w:rPr>
          <w:rStyle w:val="Normaltextrun"/>
          <w:color w:themeColor="dark1" w:val="000000"/>
          <w:shd w:fill="FFFFFF" w:val="clear"/>
        </w:rPr>
        <w:t xml:space="preserve">, ggplot2 (v.3.3.6), </w:t>
      </w:r>
      <w:r>
        <w:rPr>
          <w:rStyle w:val="Spellingerror"/>
          <w:color w:themeColor="dark1" w:val="000000"/>
          <w:shd w:fill="FFFFFF" w:val="clear"/>
        </w:rPr>
        <w:t>ComplexUpset (v2.8.0),</w:t>
      </w:r>
      <w:r>
        <w:rPr>
          <w:rStyle w:val="Normaltextrun"/>
          <w:color w:themeColor="dark1" w:val="000000"/>
          <w:shd w:fill="FFFFFF" w:val="clear"/>
        </w:rPr>
        <w:t xml:space="preserve"> </w:t>
      </w:r>
      <w:r>
        <w:rPr>
          <w:rStyle w:val="Spellingerror"/>
          <w:color w:themeColor="dark1" w:val="000000"/>
          <w:shd w:fill="FFFFFF" w:val="clear"/>
        </w:rPr>
        <w:t>tidyr</w:t>
      </w:r>
      <w:r>
        <w:rPr>
          <w:rStyle w:val="Normaltextrun"/>
          <w:color w:themeColor="dark1" w:val="000000"/>
          <w:shd w:fill="FFFFFF" w:val="clear"/>
        </w:rPr>
        <w:t xml:space="preserve"> (v1.2.0), </w:t>
      </w:r>
      <w:r>
        <w:rPr>
          <w:rStyle w:val="Spellingerror"/>
          <w:color w:themeColor="dark1" w:val="000000"/>
          <w:shd w:fill="FFFFFF" w:val="clear"/>
        </w:rPr>
        <w:t>dplyr</w:t>
      </w:r>
      <w:r>
        <w:rPr>
          <w:rStyle w:val="Normaltextrun"/>
          <w:color w:themeColor="dark1" w:val="000000"/>
          <w:shd w:fill="FFFFFF" w:val="clear"/>
        </w:rPr>
        <w:t xml:space="preserve"> (v1.0.9), </w:t>
      </w:r>
      <w:r>
        <w:rPr>
          <w:rStyle w:val="Spellingerror"/>
          <w:color w:themeColor="dark1" w:val="000000"/>
          <w:shd w:fill="FFFFFF" w:val="clear"/>
        </w:rPr>
        <w:t xml:space="preserve">corrplot </w:t>
      </w:r>
      <w:r>
        <w:rPr>
          <w:rStyle w:val="Normaltextrun"/>
          <w:color w:themeColor="dark1" w:val="000000"/>
          <w:shd w:fill="FFFFFF" w:val="clear"/>
        </w:rPr>
        <w:t xml:space="preserve">(v0.92), </w:t>
      </w:r>
      <w:r>
        <w:rPr>
          <w:rStyle w:val="Spellingerror"/>
          <w:color w:themeColor="dark1" w:val="000000"/>
          <w:shd w:fill="FFFFFF" w:val="clear"/>
        </w:rPr>
        <w:t>pheatmap</w:t>
      </w:r>
      <w:r>
        <w:rPr>
          <w:rStyle w:val="Normaltextrun"/>
          <w:color w:themeColor="dark1" w:val="000000"/>
          <w:shd w:fill="FFFFFF" w:val="clear"/>
        </w:rPr>
        <w:t xml:space="preserve"> (v1.0.12), </w:t>
      </w:r>
      <w:r>
        <w:rPr>
          <w:rStyle w:val="Spellingerror"/>
          <w:color w:themeColor="dark1" w:val="000000"/>
          <w:shd w:fill="FFFFFF" w:val="clear"/>
        </w:rPr>
        <w:t>RColorBrewer</w:t>
      </w:r>
      <w:r>
        <w:rPr>
          <w:rStyle w:val="Normaltextrun"/>
          <w:color w:themeColor="dark1" w:val="000000"/>
          <w:shd w:fill="FFFFFF" w:val="clear"/>
        </w:rPr>
        <w:t xml:space="preserve"> (v1.1-3), pls (v2.8), </w:t>
      </w:r>
      <w:r>
        <w:rPr>
          <w:rStyle w:val="Spellingerror"/>
          <w:color w:themeColor="dark1" w:val="000000"/>
          <w:shd w:fill="FFFFFF" w:val="clear"/>
        </w:rPr>
        <w:t>edgeR</w:t>
      </w:r>
      <w:r>
        <w:rPr>
          <w:rStyle w:val="Normaltextrun"/>
          <w:color w:themeColor="dark1" w:val="000000"/>
          <w:shd w:fill="FFFFFF" w:val="clear"/>
        </w:rPr>
        <w:t xml:space="preserve"> (v3.16). Scripts for figure generation and data analysis are available on GitHub</w:t>
      </w:r>
      <w:r>
        <w:fldChar w:fldCharType="begin"/>
      </w:r>
      <w:r>
        <w:rPr/>
        <w:instrText xml:space="preserve">ADDIN ZOTERO_ITEM CSL_CITATION {"citationID":"YlOUAc93","properties":{"formattedCitation":"\\super 68\\nosupersub{}","plainCitation":"68","noteIndex":0},"citationItems":[{"id":1246,"uris":["http://zotero.org/users/7624876/items/3K9PD2D9"],"itemData":{"id":1246,"type":"software","genre":"R","note":"original-date: 2022-03-22T15:57:54Z","source":"GitHub","title":"Genome Resolved Open Watersheds database (GROWdb) GitHub","URL":"https://github.com/jmikayla1991/Genome-Resolved-Open-Watersheds-database-GROWdb","author":[{"family":"Borton","given":"Mikayla A."}],"accessed":{"date-parts":[["2023",7,7]]},"issued":{"date-parts":[["2023",6,10]]}}}],"schema":"https://github.com/citation-style-language/schema/raw/master/csl-citation.json"}</w:instrText>
      </w:r>
      <w:r>
        <w:rPr/>
      </w:r>
      <w:r>
        <w:rPr/>
        <w:fldChar w:fldCharType="separate"/>
      </w:r>
      <w:r>
        <w:rPr/>
      </w:r>
      <w:r>
        <w:rPr>
          <w:color w:themeColor="dark1" w:val="000000"/>
          <w:vertAlign w:val="superscript"/>
        </w:rPr>
        <w:t>68</w:t>
      </w:r>
      <w:r>
        <w:rPr/>
      </w:r>
      <w:r>
        <w:rPr/>
        <w:fldChar w:fldCharType="end"/>
      </w:r>
      <w:r>
        <w:rPr>
          <w:rStyle w:val="Normaltextrun"/>
          <w:color w:themeColor="dark1" w:val="000000"/>
          <w:shd w:fill="FFFFFF" w:val="clear"/>
        </w:rPr>
        <w:t xml:space="preserve">. </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b/>
          <w:color w:themeColor="dark1" w:val="000000"/>
          <w:sz w:val="22"/>
          <w:szCs w:val="22"/>
        </w:rPr>
      </w:pPr>
      <w:r>
        <w:rPr>
          <w:b/>
          <w:color w:themeColor="dark1" w:val="000000"/>
          <w:sz w:val="22"/>
          <w:szCs w:val="22"/>
        </w:rPr>
        <w:t>References</w:t>
      </w:r>
    </w:p>
    <w:p>
      <w:pPr>
        <w:pStyle w:val="Bibliography"/>
        <w:rPr/>
      </w:pPr>
      <w:r>
        <w:fldChar w:fldCharType="begin"/>
      </w:r>
      <w:r>
        <w:rPr/>
        <w:instrText xml:space="preserve">ADDIN ZOTERO_BIBL {"uncited":[],"omitted":[],"custom":[]} CSL_BIBLIOGRAPHY</w:instrText>
      </w:r>
      <w:r>
        <w:rPr/>
      </w:r>
      <w:r>
        <w:rPr/>
        <w:fldChar w:fldCharType="separate"/>
      </w:r>
      <w:r>
        <w:rPr/>
        <w:t>1.</w:t>
        <w:tab/>
        <w:t xml:space="preserve">Vannote, R. L., Minshall, G. W., Cummins, K. W., Sedell, J. R. &amp; Cushing, C. E. The River Continuum Concept. </w:t>
      </w:r>
      <w:r>
        <w:rPr>
          <w:i/>
          <w:iCs/>
        </w:rPr>
        <w:t>Can. J. Fish. Aquat. Sci.</w:t>
      </w:r>
      <w:r>
        <w:rPr/>
        <w:t xml:space="preserve"> </w:t>
      </w:r>
      <w:r>
        <w:rPr>
          <w:b/>
          <w:bCs/>
        </w:rPr>
        <w:t>37</w:t>
      </w:r>
      <w:r>
        <w:rPr/>
        <w:t>, 130–137 (1980).</w:t>
      </w:r>
    </w:p>
    <w:p>
      <w:pPr>
        <w:pStyle w:val="Bibliography"/>
        <w:rPr/>
      </w:pPr>
      <w:r>
        <w:rPr/>
        <w:t>2.</w:t>
        <w:tab/>
        <w:t xml:space="preserve">Eloe-Fadrosh, E. A. </w:t>
      </w:r>
      <w:r>
        <w:rPr>
          <w:i/>
          <w:iCs/>
        </w:rPr>
        <w:t>et al.</w:t>
      </w:r>
      <w:r>
        <w:rPr/>
        <w:t xml:space="preserve"> The National Microbiome Data Collaborative Data Portal: an integrated multi-omics microbiome data resource. </w:t>
      </w:r>
      <w:r>
        <w:rPr>
          <w:i/>
          <w:iCs/>
        </w:rPr>
        <w:t>Nucleic Acids Res.</w:t>
      </w:r>
      <w:r>
        <w:rPr/>
        <w:t xml:space="preserve"> </w:t>
      </w:r>
      <w:r>
        <w:rPr>
          <w:b/>
          <w:bCs/>
        </w:rPr>
        <w:t>50</w:t>
      </w:r>
      <w:r>
        <w:rPr/>
        <w:t>, D828–D836 (2022).</w:t>
      </w:r>
    </w:p>
    <w:p>
      <w:pPr>
        <w:pStyle w:val="Bibliography"/>
        <w:rPr/>
      </w:pPr>
      <w:r>
        <w:rPr/>
        <w:t>3.</w:t>
        <w:tab/>
        <w:t xml:space="preserve">Arkin, A. P. </w:t>
      </w:r>
      <w:r>
        <w:rPr>
          <w:i/>
          <w:iCs/>
        </w:rPr>
        <w:t>et al.</w:t>
      </w:r>
      <w:r>
        <w:rPr/>
        <w:t xml:space="preserve"> KBase: The United States Department of Energy Systems Biology Knowledgebase. </w:t>
      </w:r>
      <w:r>
        <w:rPr>
          <w:i/>
          <w:iCs/>
        </w:rPr>
        <w:t>Nat. Biotechnol.</w:t>
      </w:r>
      <w:r>
        <w:rPr/>
        <w:t xml:space="preserve"> </w:t>
      </w:r>
      <w:r>
        <w:rPr>
          <w:b/>
          <w:bCs/>
        </w:rPr>
        <w:t>36</w:t>
      </w:r>
      <w:r>
        <w:rPr/>
        <w:t>, 566–569 (2018).</w:t>
      </w:r>
    </w:p>
    <w:p>
      <w:pPr>
        <w:pStyle w:val="Bibliography"/>
        <w:rPr/>
      </w:pPr>
      <w:r>
        <w:rPr/>
        <w:t>4.</w:t>
        <w:tab/>
        <w:t xml:space="preserve">Cavicchioli, R. </w:t>
      </w:r>
      <w:r>
        <w:rPr>
          <w:i/>
          <w:iCs/>
        </w:rPr>
        <w:t>et al.</w:t>
      </w:r>
      <w:r>
        <w:rPr/>
        <w:t xml:space="preserve"> Scientists’ warning to humanity: microorganisms and climate change. </w:t>
      </w:r>
      <w:r>
        <w:rPr>
          <w:i/>
          <w:iCs/>
        </w:rPr>
        <w:t>Nat. Rev. Microbiol.</w:t>
      </w:r>
      <w:r>
        <w:rPr/>
        <w:t xml:space="preserve"> </w:t>
      </w:r>
      <w:r>
        <w:rPr>
          <w:b/>
          <w:bCs/>
        </w:rPr>
        <w:t>17</w:t>
      </w:r>
      <w:r>
        <w:rPr/>
        <w:t>, 569–586 (2019).</w:t>
      </w:r>
    </w:p>
    <w:p>
      <w:pPr>
        <w:pStyle w:val="Bibliography"/>
        <w:rPr/>
      </w:pPr>
      <w:r>
        <w:rPr/>
        <w:t>5.</w:t>
        <w:tab/>
        <w:t xml:space="preserve">Sunagawa, S. </w:t>
      </w:r>
      <w:r>
        <w:rPr>
          <w:i/>
          <w:iCs/>
        </w:rPr>
        <w:t>et al.</w:t>
      </w:r>
      <w:r>
        <w:rPr/>
        <w:t xml:space="preserve"> Tara Oceans: towards global ocean ecosystems biology. </w:t>
      </w:r>
      <w:r>
        <w:rPr>
          <w:i/>
          <w:iCs/>
        </w:rPr>
        <w:t>Nat. Rev. Microbiol.</w:t>
      </w:r>
      <w:r>
        <w:rPr/>
        <w:t xml:space="preserve"> </w:t>
      </w:r>
      <w:r>
        <w:rPr>
          <w:b/>
          <w:bCs/>
        </w:rPr>
        <w:t>18</w:t>
      </w:r>
      <w:r>
        <w:rPr/>
        <w:t>, 428–445 (2020).</w:t>
      </w:r>
    </w:p>
    <w:p>
      <w:pPr>
        <w:pStyle w:val="Bibliography"/>
        <w:rPr/>
      </w:pPr>
      <w:r>
        <w:rPr/>
        <w:t>6.</w:t>
        <w:tab/>
        <w:t xml:space="preserve">Battin, T. J. </w:t>
      </w:r>
      <w:r>
        <w:rPr>
          <w:i/>
          <w:iCs/>
        </w:rPr>
        <w:t>et al.</w:t>
      </w:r>
      <w:r>
        <w:rPr/>
        <w:t xml:space="preserve"> River ecosystem metabolism and carbon biogeochemistry in a changing world. </w:t>
      </w:r>
      <w:r>
        <w:rPr>
          <w:i/>
          <w:iCs/>
        </w:rPr>
        <w:t>Nature</w:t>
      </w:r>
      <w:r>
        <w:rPr/>
        <w:t xml:space="preserve"> </w:t>
      </w:r>
      <w:r>
        <w:rPr>
          <w:b/>
          <w:bCs/>
        </w:rPr>
        <w:t>613</w:t>
      </w:r>
      <w:r>
        <w:rPr/>
        <w:t>, 449–459 (2023).</w:t>
      </w:r>
    </w:p>
    <w:p>
      <w:pPr>
        <w:pStyle w:val="Bibliography"/>
        <w:rPr/>
      </w:pPr>
      <w:r>
        <w:rPr/>
        <w:t>7.</w:t>
        <w:tab/>
        <w:t xml:space="preserve">Kroeze, C., Dumont, E. &amp; Seitzinger, S. P. New estimates of global emissions of N2O from rivers and estuaries. </w:t>
      </w:r>
      <w:r>
        <w:rPr>
          <w:i/>
          <w:iCs/>
        </w:rPr>
        <w:t>Environ. Sci.</w:t>
      </w:r>
      <w:r>
        <w:rPr/>
        <w:t xml:space="preserve"> </w:t>
      </w:r>
      <w:r>
        <w:rPr>
          <w:b/>
          <w:bCs/>
        </w:rPr>
        <w:t>2</w:t>
      </w:r>
      <w:r>
        <w:rPr/>
        <w:t>, 159–165 (2005).</w:t>
      </w:r>
    </w:p>
    <w:p>
      <w:pPr>
        <w:pStyle w:val="Bibliography"/>
        <w:rPr/>
      </w:pPr>
      <w:r>
        <w:rPr/>
        <w:t>8.</w:t>
        <w:tab/>
        <w:t xml:space="preserve">Butman, D. &amp; Raymond, P. A. Significant efflux of carbon dioxide from streams and rivers in the United States. </w:t>
      </w:r>
      <w:r>
        <w:rPr>
          <w:i/>
          <w:iCs/>
        </w:rPr>
        <w:t>Nat. Geosci.</w:t>
      </w:r>
      <w:r>
        <w:rPr/>
        <w:t xml:space="preserve"> </w:t>
      </w:r>
      <w:r>
        <w:rPr>
          <w:b/>
          <w:bCs/>
        </w:rPr>
        <w:t>4</w:t>
      </w:r>
      <w:r>
        <w:rPr/>
        <w:t>, 839–842 (2011).</w:t>
      </w:r>
    </w:p>
    <w:p>
      <w:pPr>
        <w:pStyle w:val="Bibliography"/>
        <w:rPr/>
      </w:pPr>
      <w:r>
        <w:rPr/>
        <w:t>9.</w:t>
        <w:tab/>
        <w:t xml:space="preserve">Anderson, E. P. </w:t>
      </w:r>
      <w:r>
        <w:rPr>
          <w:i/>
          <w:iCs/>
        </w:rPr>
        <w:t>et al.</w:t>
      </w:r>
      <w:r>
        <w:rPr/>
        <w:t xml:space="preserve"> Understanding rivers and their social relations: A critical step to advance environmental water management. </w:t>
      </w:r>
      <w:r>
        <w:rPr>
          <w:i/>
          <w:iCs/>
        </w:rPr>
        <w:t>WIREs Water</w:t>
      </w:r>
      <w:r>
        <w:rPr/>
        <w:t xml:space="preserve"> </w:t>
      </w:r>
      <w:r>
        <w:rPr>
          <w:b/>
          <w:bCs/>
        </w:rPr>
        <w:t>6</w:t>
      </w:r>
      <w:r>
        <w:rPr/>
        <w:t>, e1381 (2019).</w:t>
      </w:r>
    </w:p>
    <w:p>
      <w:pPr>
        <w:pStyle w:val="Bibliography"/>
        <w:rPr/>
      </w:pPr>
      <w:r>
        <w:rPr/>
        <w:t>10.</w:t>
        <w:tab/>
        <w:t xml:space="preserve">Alexander, R. B., Boyer, E. W., Smith, R. A., Schwarz, G. E. &amp; Moore, R. B. The role of headwater streams in downstream water quality. </w:t>
      </w:r>
      <w:r>
        <w:rPr>
          <w:i/>
          <w:iCs/>
        </w:rPr>
        <w:t>Journal of the American Water Resources Association</w:t>
      </w:r>
      <w:r>
        <w:rPr/>
        <w:t xml:space="preserve"> vol. 43 19 (2007).</w:t>
      </w:r>
    </w:p>
    <w:p>
      <w:pPr>
        <w:pStyle w:val="Bibliography"/>
        <w:rPr/>
      </w:pPr>
      <w:r>
        <w:rPr/>
        <w:t>11.</w:t>
        <w:tab/>
        <w:t xml:space="preserve">Mishra, A., Alnahit, A. &amp; Campbell, B. Impact of land uses, drought, flood, wildfire, and cascading events on water quality and microbial communities: A review and analysis. </w:t>
      </w:r>
      <w:r>
        <w:rPr>
          <w:i/>
          <w:iCs/>
        </w:rPr>
        <w:t>J. Hydrol.</w:t>
      </w:r>
      <w:r>
        <w:rPr/>
        <w:t xml:space="preserve"> </w:t>
      </w:r>
      <w:r>
        <w:rPr>
          <w:b/>
          <w:bCs/>
        </w:rPr>
        <w:t>596</w:t>
      </w:r>
      <w:r>
        <w:rPr/>
        <w:t>, 125707 (2021).</w:t>
      </w:r>
    </w:p>
    <w:p>
      <w:pPr>
        <w:pStyle w:val="Bibliography"/>
        <w:rPr/>
      </w:pPr>
      <w:r>
        <w:rPr/>
        <w:t>12.</w:t>
        <w:tab/>
        <w:t xml:space="preserve">Rodríguez-Ramos, J. A. </w:t>
      </w:r>
      <w:r>
        <w:rPr>
          <w:i/>
          <w:iCs/>
        </w:rPr>
        <w:t>et al.</w:t>
      </w:r>
      <w:r>
        <w:rPr/>
        <w:t xml:space="preserve"> Genome-Resolved Metaproteomics Decodes the Microbial and Viral Contributions to Coupled Carbon and Nitrogen Cycling in River Sediments. </w:t>
      </w:r>
      <w:r>
        <w:rPr>
          <w:i/>
          <w:iCs/>
        </w:rPr>
        <w:t>mSystems</w:t>
      </w:r>
      <w:r>
        <w:rPr/>
        <w:t xml:space="preserve"> </w:t>
      </w:r>
      <w:r>
        <w:rPr>
          <w:b/>
          <w:bCs/>
        </w:rPr>
        <w:t>7</w:t>
      </w:r>
      <w:r>
        <w:rPr/>
        <w:t>, e00516-22 (2022).</w:t>
      </w:r>
    </w:p>
    <w:p>
      <w:pPr>
        <w:pStyle w:val="Bibliography"/>
        <w:rPr/>
      </w:pPr>
      <w:r>
        <w:rPr/>
        <w:t>13.</w:t>
        <w:tab/>
        <w:t xml:space="preserve">Chen, L., Li, F., Huang, W., Li, Z. &amp; Chen, M. Evaluation of Mercury Transformation and Benthic Organisms Uptake in a Creek Sediment of Pearl River Estuary, China. </w:t>
      </w:r>
      <w:r>
        <w:rPr>
          <w:i/>
          <w:iCs/>
        </w:rPr>
        <w:t>Water</w:t>
      </w:r>
      <w:r>
        <w:rPr/>
        <w:t xml:space="preserve"> </w:t>
      </w:r>
      <w:r>
        <w:rPr>
          <w:b/>
          <w:bCs/>
        </w:rPr>
        <w:t>11</w:t>
      </w:r>
      <w:r>
        <w:rPr/>
        <w:t>, 1308 (2019).</w:t>
      </w:r>
    </w:p>
    <w:p>
      <w:pPr>
        <w:pStyle w:val="Bibliography"/>
        <w:rPr/>
      </w:pPr>
      <w:r>
        <w:rPr/>
        <w:t>14.</w:t>
        <w:tab/>
        <w:t xml:space="preserve">Ghosh, D., Ghosh, A. &amp; Bhadury, P. Arsenic through aquatic trophic levels: effects, transformations and biomagnification—a concise review. </w:t>
      </w:r>
      <w:r>
        <w:rPr>
          <w:i/>
          <w:iCs/>
        </w:rPr>
        <w:t>Geosci. Lett.</w:t>
      </w:r>
      <w:r>
        <w:rPr/>
        <w:t xml:space="preserve"> </w:t>
      </w:r>
      <w:r>
        <w:rPr>
          <w:b/>
          <w:bCs/>
        </w:rPr>
        <w:t>9</w:t>
      </w:r>
      <w:r>
        <w:rPr/>
        <w:t>, 20 (2022).</w:t>
      </w:r>
    </w:p>
    <w:p>
      <w:pPr>
        <w:pStyle w:val="Bibliography"/>
        <w:rPr/>
      </w:pPr>
      <w:r>
        <w:rPr/>
        <w:t>15.</w:t>
        <w:tab/>
        <w:t xml:space="preserve">Boddicker, A. M. &amp; Mosier, A. C. Genomic profiling of four cultivated Candidatus Nitrotoga spp. predicts broad metabolic potential and environmental distribution. </w:t>
      </w:r>
      <w:r>
        <w:rPr>
          <w:i/>
          <w:iCs/>
        </w:rPr>
        <w:t>ISME J.</w:t>
      </w:r>
      <w:r>
        <w:rPr/>
        <w:t xml:space="preserve"> </w:t>
      </w:r>
      <w:r>
        <w:rPr>
          <w:b/>
          <w:bCs/>
        </w:rPr>
        <w:t>12</w:t>
      </w:r>
      <w:r>
        <w:rPr/>
        <w:t>, 2864–2882 (2018).</w:t>
      </w:r>
    </w:p>
    <w:p>
      <w:pPr>
        <w:pStyle w:val="Bibliography"/>
        <w:rPr/>
      </w:pPr>
      <w:r>
        <w:rPr/>
        <w:t>16.</w:t>
        <w:tab/>
        <w:t xml:space="preserve">Liu, S. </w:t>
      </w:r>
      <w:r>
        <w:rPr>
          <w:i/>
          <w:iCs/>
        </w:rPr>
        <w:t>et al.</w:t>
      </w:r>
      <w:r>
        <w:rPr/>
        <w:t xml:space="preserve"> Comammox Nitrospira within the Yangtze River continuum: community, biogeography, and ecological drivers. </w:t>
      </w:r>
      <w:r>
        <w:rPr>
          <w:i/>
          <w:iCs/>
        </w:rPr>
        <w:t>ISME J.</w:t>
      </w:r>
      <w:r>
        <w:rPr/>
        <w:t xml:space="preserve"> </w:t>
      </w:r>
      <w:r>
        <w:rPr>
          <w:b/>
          <w:bCs/>
        </w:rPr>
        <w:t>14</w:t>
      </w:r>
      <w:r>
        <w:rPr/>
        <w:t>, 2488–2504 (2020).</w:t>
      </w:r>
    </w:p>
    <w:p>
      <w:pPr>
        <w:pStyle w:val="Bibliography"/>
        <w:rPr/>
      </w:pPr>
      <w:r>
        <w:rPr/>
        <w:t>17.</w:t>
        <w:tab/>
        <w:t xml:space="preserve">Stadler, M. &amp; del Giorgio, P. A. Terrestrial connectivity, upstream aquatic history and seasonality shape bacterial community assembly within a large boreal aquatic network. </w:t>
      </w:r>
      <w:r>
        <w:rPr>
          <w:i/>
          <w:iCs/>
        </w:rPr>
        <w:t>ISME J.</w:t>
      </w:r>
      <w:r>
        <w:rPr/>
        <w:t xml:space="preserve"> </w:t>
      </w:r>
      <w:r>
        <w:rPr>
          <w:b/>
          <w:bCs/>
        </w:rPr>
        <w:t>16</w:t>
      </w:r>
      <w:r>
        <w:rPr/>
        <w:t>, 937–947 (2022).</w:t>
      </w:r>
    </w:p>
    <w:p>
      <w:pPr>
        <w:pStyle w:val="Bibliography"/>
        <w:rPr/>
      </w:pPr>
      <w:r>
        <w:rPr/>
        <w:t>18.</w:t>
        <w:tab/>
        <w:t xml:space="preserve">URycki, D. R., Good, S. P., Crump, B. C., Chadwick, J. &amp; Jones, G. D. River Microbiome Composition Reflects Macroscale Climatic and Geomorphic Differences in Headwater Streams. </w:t>
      </w:r>
      <w:r>
        <w:rPr>
          <w:i/>
          <w:iCs/>
        </w:rPr>
        <w:t>Front. Water</w:t>
      </w:r>
      <w:r>
        <w:rPr/>
        <w:t xml:space="preserve"> </w:t>
      </w:r>
      <w:r>
        <w:rPr>
          <w:b/>
          <w:bCs/>
        </w:rPr>
        <w:t>2</w:t>
      </w:r>
      <w:r>
        <w:rPr/>
        <w:t>, (2020).</w:t>
      </w:r>
    </w:p>
    <w:p>
      <w:pPr>
        <w:pStyle w:val="Bibliography"/>
        <w:rPr/>
      </w:pPr>
      <w:r>
        <w:rPr/>
        <w:t>19.</w:t>
        <w:tab/>
        <w:t xml:space="preserve">Crump, B. C., Amaral-Zettler, L. A. &amp; Kling, G. W. Microbial diversity in arctic freshwaters is structured by inoculation of microbes from soils. </w:t>
      </w:r>
      <w:r>
        <w:rPr>
          <w:i/>
          <w:iCs/>
        </w:rPr>
        <w:t>ISME J.</w:t>
      </w:r>
      <w:r>
        <w:rPr/>
        <w:t xml:space="preserve"> </w:t>
      </w:r>
      <w:r>
        <w:rPr>
          <w:b/>
          <w:bCs/>
        </w:rPr>
        <w:t>6</w:t>
      </w:r>
      <w:r>
        <w:rPr/>
        <w:t>, 1629–1639 (2012).</w:t>
      </w:r>
    </w:p>
    <w:p>
      <w:pPr>
        <w:pStyle w:val="Bibliography"/>
        <w:rPr/>
      </w:pPr>
      <w:r>
        <w:rPr/>
        <w:t>20.</w:t>
        <w:tab/>
        <w:t xml:space="preserve">Ruiz-González, C., Niño-García, J. P. &amp; del Giorgio, P. A. Terrestrial origin of bacterial communities in complex boreal freshwater networks. </w:t>
      </w:r>
      <w:r>
        <w:rPr>
          <w:i/>
          <w:iCs/>
        </w:rPr>
        <w:t>Ecol. Lett.</w:t>
      </w:r>
      <w:r>
        <w:rPr/>
        <w:t xml:space="preserve"> </w:t>
      </w:r>
      <w:r>
        <w:rPr>
          <w:b/>
          <w:bCs/>
        </w:rPr>
        <w:t>18</w:t>
      </w:r>
      <w:r>
        <w:rPr/>
        <w:t>, 1198–1206 (2015).</w:t>
      </w:r>
    </w:p>
    <w:p>
      <w:pPr>
        <w:pStyle w:val="Bibliography"/>
        <w:rPr/>
      </w:pPr>
      <w:r>
        <w:rPr/>
        <w:t>21.</w:t>
        <w:tab/>
        <w:t xml:space="preserve">Arora, B. </w:t>
      </w:r>
      <w:r>
        <w:rPr>
          <w:i/>
          <w:iCs/>
        </w:rPr>
        <w:t>et al.</w:t>
      </w:r>
      <w:r>
        <w:rPr/>
        <w:t xml:space="preserve"> Building Cross-Site and Cross-Network collaborations in critical zone science. </w:t>
      </w:r>
      <w:r>
        <w:rPr>
          <w:i/>
          <w:iCs/>
        </w:rPr>
        <w:t>J. Hydrol.</w:t>
      </w:r>
      <w:r>
        <w:rPr/>
        <w:t xml:space="preserve"> </w:t>
      </w:r>
      <w:r>
        <w:rPr>
          <w:b/>
          <w:bCs/>
        </w:rPr>
        <w:t>618</w:t>
      </w:r>
      <w:r>
        <w:rPr/>
        <w:t>, 129248 (2023).</w:t>
      </w:r>
    </w:p>
    <w:p>
      <w:pPr>
        <w:pStyle w:val="Bibliography"/>
        <w:rPr/>
      </w:pPr>
      <w:r>
        <w:rPr/>
        <w:t>22.</w:t>
        <w:tab/>
        <w:t xml:space="preserve">Chaumeil, P.-A., Mussig, A. J., Hugenholtz, P. &amp; Parks, D. H. GTDB-Tk: a toolkit to classify genomes with the Genome Taxonomy Database. </w:t>
      </w:r>
      <w:r>
        <w:rPr>
          <w:i/>
          <w:iCs/>
        </w:rPr>
        <w:t>Bioinformatics</w:t>
      </w:r>
      <w:r>
        <w:rPr/>
        <w:t xml:space="preserve"> </w:t>
      </w:r>
      <w:r>
        <w:rPr>
          <w:b/>
          <w:bCs/>
        </w:rPr>
        <w:t>36</w:t>
      </w:r>
      <w:r>
        <w:rPr/>
        <w:t>, 1925–1927 (2020).</w:t>
      </w:r>
    </w:p>
    <w:p>
      <w:pPr>
        <w:pStyle w:val="Bibliography"/>
        <w:rPr/>
      </w:pPr>
      <w:r>
        <w:rPr/>
        <w:t>23.</w:t>
        <w:tab/>
        <w:t xml:space="preserve">Wood-Charlson, E. M. </w:t>
      </w:r>
      <w:r>
        <w:rPr>
          <w:i/>
          <w:iCs/>
        </w:rPr>
        <w:t>et al.</w:t>
      </w:r>
      <w:r>
        <w:rPr/>
        <w:t xml:space="preserve"> The National Microbiome Data Collaborative: enabling microbiome science. </w:t>
      </w:r>
      <w:r>
        <w:rPr>
          <w:i/>
          <w:iCs/>
        </w:rPr>
        <w:t>Nat. Rev. Microbiol.</w:t>
      </w:r>
      <w:r>
        <w:rPr/>
        <w:t xml:space="preserve"> </w:t>
      </w:r>
      <w:r>
        <w:rPr>
          <w:b/>
          <w:bCs/>
        </w:rPr>
        <w:t>18</w:t>
      </w:r>
      <w:r>
        <w:rPr/>
        <w:t>, 313–314 (2020).</w:t>
      </w:r>
    </w:p>
    <w:p>
      <w:pPr>
        <w:pStyle w:val="Bibliography"/>
        <w:rPr/>
      </w:pPr>
      <w:r>
        <w:rPr/>
        <w:t>24.</w:t>
        <w:tab/>
        <w:t>Toyoda, J, Goldman, A.E., Chu, R.K., Danczak, R.E., Daly, R.A., Garayburu-Caruso, V.A., Graham, E.B., Lin, X. Moran, J.J., Ren, H., Renteria, L. Resch, C.T., Tfaily, M., Tolic N., Torgeson, J.M., Wells J., Wrighton, K.C., Stegen, J.C. WHONDRS Consortium T (2020): WHONDRS Summer 2019 Sampling Campaign: Global River Corridor Surface Water FTICR-MS, NPOC, and Stable Isotopes. (2020) doi:10.15485/1603775.</w:t>
      </w:r>
    </w:p>
    <w:p>
      <w:pPr>
        <w:pStyle w:val="Bibliography"/>
        <w:rPr/>
      </w:pPr>
      <w:r>
        <w:rPr/>
        <w:t>25.</w:t>
        <w:tab/>
        <w:t xml:space="preserve">Katz, K. </w:t>
      </w:r>
      <w:r>
        <w:rPr>
          <w:i/>
          <w:iCs/>
        </w:rPr>
        <w:t>et al.</w:t>
      </w:r>
      <w:r>
        <w:rPr/>
        <w:t xml:space="preserve"> The Sequence Read Archive: a decade more of explosive growth. </w:t>
      </w:r>
      <w:r>
        <w:rPr>
          <w:i/>
          <w:iCs/>
        </w:rPr>
        <w:t>Nucleic Acids Res.</w:t>
      </w:r>
      <w:r>
        <w:rPr/>
        <w:t xml:space="preserve"> </w:t>
      </w:r>
      <w:r>
        <w:rPr>
          <w:b/>
          <w:bCs/>
        </w:rPr>
        <w:t>50</w:t>
      </w:r>
      <w:r>
        <w:rPr/>
        <w:t>, D387–D390 (2022).</w:t>
      </w:r>
    </w:p>
    <w:p>
      <w:pPr>
        <w:pStyle w:val="Bibliography"/>
        <w:rPr/>
      </w:pPr>
      <w:r>
        <w:rPr/>
        <w:t>26.</w:t>
        <w:tab/>
        <w:t xml:space="preserve">Read, D. S. </w:t>
      </w:r>
      <w:r>
        <w:rPr>
          <w:i/>
          <w:iCs/>
        </w:rPr>
        <w:t>et al.</w:t>
      </w:r>
      <w:r>
        <w:rPr/>
        <w:t xml:space="preserve"> Catchment-scale biogeography of riverine bacterioplankton. </w:t>
      </w:r>
      <w:r>
        <w:rPr>
          <w:i/>
          <w:iCs/>
        </w:rPr>
        <w:t>ISME J.</w:t>
      </w:r>
      <w:r>
        <w:rPr/>
        <w:t xml:space="preserve"> </w:t>
      </w:r>
      <w:r>
        <w:rPr>
          <w:b/>
          <w:bCs/>
        </w:rPr>
        <w:t>9</w:t>
      </w:r>
      <w:r>
        <w:rPr/>
        <w:t>, 516–526 (2015).</w:t>
      </w:r>
    </w:p>
    <w:p>
      <w:pPr>
        <w:pStyle w:val="Bibliography"/>
        <w:rPr/>
      </w:pPr>
      <w:r>
        <w:rPr/>
        <w:t>27.</w:t>
        <w:tab/>
        <w:t xml:space="preserve">Savio, D. </w:t>
      </w:r>
      <w:r>
        <w:rPr>
          <w:i/>
          <w:iCs/>
        </w:rPr>
        <w:t>et al.</w:t>
      </w:r>
      <w:r>
        <w:rPr/>
        <w:t xml:space="preserve"> Bacterial diversity along a 2600 km river continuum. </w:t>
      </w:r>
      <w:r>
        <w:rPr>
          <w:i/>
          <w:iCs/>
        </w:rPr>
        <w:t>Environ. Microbiol.</w:t>
      </w:r>
      <w:r>
        <w:rPr/>
        <w:t xml:space="preserve"> </w:t>
      </w:r>
      <w:r>
        <w:rPr>
          <w:b/>
          <w:bCs/>
        </w:rPr>
        <w:t>17</w:t>
      </w:r>
      <w:r>
        <w:rPr/>
        <w:t>, 4994–5007 (2015).</w:t>
      </w:r>
    </w:p>
    <w:p>
      <w:pPr>
        <w:pStyle w:val="Bibliography"/>
        <w:rPr/>
      </w:pPr>
      <w:r>
        <w:rPr/>
        <w:t>28.</w:t>
        <w:tab/>
        <w:t xml:space="preserve">Payne, J. T., Millar, J. J., Jackson, C. R. &amp; Ochs, C. A. Patterns of variation in diversity of the Mississippi river microbiome over 1,300 kilometers. </w:t>
      </w:r>
      <w:r>
        <w:rPr>
          <w:i/>
          <w:iCs/>
        </w:rPr>
        <w:t>PLOS ONE</w:t>
      </w:r>
      <w:r>
        <w:rPr/>
        <w:t xml:space="preserve"> </w:t>
      </w:r>
      <w:r>
        <w:rPr>
          <w:b/>
          <w:bCs/>
        </w:rPr>
        <w:t>12</w:t>
      </w:r>
      <w:r>
        <w:rPr/>
        <w:t>, e0174890 (2017).</w:t>
      </w:r>
    </w:p>
    <w:p>
      <w:pPr>
        <w:pStyle w:val="Bibliography"/>
        <w:rPr/>
      </w:pPr>
      <w:r>
        <w:rPr/>
        <w:t>29.</w:t>
        <w:tab/>
        <w:t xml:space="preserve">Parks, D. H. </w:t>
      </w:r>
      <w:r>
        <w:rPr>
          <w:i/>
          <w:iCs/>
        </w:rPr>
        <w:t>et al.</w:t>
      </w:r>
      <w:r>
        <w:rPr/>
        <w:t xml:space="preserve"> Recovery of nearly 8,000 metagenome-assembled genomes substantially expands the tree of life. </w:t>
      </w:r>
      <w:r>
        <w:rPr>
          <w:i/>
          <w:iCs/>
        </w:rPr>
        <w:t>Nat. Microbiol.</w:t>
      </w:r>
      <w:r>
        <w:rPr/>
        <w:t xml:space="preserve"> </w:t>
      </w:r>
      <w:r>
        <w:rPr>
          <w:b/>
          <w:bCs/>
        </w:rPr>
        <w:t>2</w:t>
      </w:r>
      <w:r>
        <w:rPr/>
        <w:t>, 1533–1542 (2017).</w:t>
      </w:r>
    </w:p>
    <w:p>
      <w:pPr>
        <w:pStyle w:val="Bibliography"/>
        <w:rPr/>
      </w:pPr>
      <w:r>
        <w:rPr/>
        <w:t>30.</w:t>
        <w:tab/>
        <w:t xml:space="preserve">Wilkinson, M. D. </w:t>
      </w:r>
      <w:r>
        <w:rPr>
          <w:i/>
          <w:iCs/>
        </w:rPr>
        <w:t>et al.</w:t>
      </w:r>
      <w:r>
        <w:rPr/>
        <w:t xml:space="preserve"> The FAIR Guiding Principles for scientific data management and stewardship. </w:t>
      </w:r>
      <w:r>
        <w:rPr>
          <w:i/>
          <w:iCs/>
        </w:rPr>
        <w:t>Sci. Data</w:t>
      </w:r>
      <w:r>
        <w:rPr/>
        <w:t xml:space="preserve"> </w:t>
      </w:r>
      <w:r>
        <w:rPr>
          <w:b/>
          <w:bCs/>
        </w:rPr>
        <w:t>3</w:t>
      </w:r>
      <w:r>
        <w:rPr/>
        <w:t>, 160018 (2016).</w:t>
      </w:r>
    </w:p>
    <w:p>
      <w:pPr>
        <w:pStyle w:val="Bibliography"/>
        <w:rPr/>
      </w:pPr>
      <w:r>
        <w:rPr/>
        <w:t>31.</w:t>
        <w:tab/>
        <w:t xml:space="preserve">Goldman, A. E., Emani, S. R., Pérez-Angel, L. C., Rodríguez-Ramos, J. A. &amp; Stegen, J. C. Integrated, Coordinated, Open, and Networked (ICON) Science to Advance the Geosciences: Introduction and Synthesis of a Special Collection of Commentary Articles. </w:t>
      </w:r>
      <w:r>
        <w:rPr>
          <w:i/>
          <w:iCs/>
        </w:rPr>
        <w:t>Earth Space Sci.</w:t>
      </w:r>
      <w:r>
        <w:rPr/>
        <w:t xml:space="preserve"> </w:t>
      </w:r>
      <w:r>
        <w:rPr>
          <w:b/>
          <w:bCs/>
        </w:rPr>
        <w:t>9</w:t>
      </w:r>
      <w:r>
        <w:rPr/>
        <w:t>, e2021EA002099 (2022).</w:t>
      </w:r>
    </w:p>
    <w:p>
      <w:pPr>
        <w:pStyle w:val="Bibliography"/>
        <w:rPr/>
      </w:pPr>
      <w:r>
        <w:rPr/>
        <w:t>32.</w:t>
        <w:tab/>
        <w:t xml:space="preserve">Jezbera, J., Sharma, A. K., Brandt, U., Doolittle, W. F. &amp; Hahn, M. W. ‘Candidatus Planktophila limnetica’, an actinobacterium representing one of the most numerically important taxa in freshwater bacterioplankton. </w:t>
      </w:r>
      <w:r>
        <w:rPr>
          <w:i/>
          <w:iCs/>
        </w:rPr>
        <w:t>Int. J. Syst. Evol. Microbiol.</w:t>
      </w:r>
      <w:r>
        <w:rPr/>
        <w:t xml:space="preserve"> </w:t>
      </w:r>
      <w:r>
        <w:rPr>
          <w:b/>
          <w:bCs/>
        </w:rPr>
        <w:t>59</w:t>
      </w:r>
      <w:r>
        <w:rPr/>
        <w:t>, 2864–2869 (2009).</w:t>
      </w:r>
    </w:p>
    <w:p>
      <w:pPr>
        <w:pStyle w:val="Bibliography"/>
        <w:rPr/>
      </w:pPr>
      <w:r>
        <w:rPr/>
        <w:t>33.</w:t>
        <w:tab/>
        <w:t xml:space="preserve">Stein, L. Y. Insights into the physiology of ammonia-oxidizing microorganisms. </w:t>
      </w:r>
      <w:r>
        <w:rPr>
          <w:i/>
          <w:iCs/>
        </w:rPr>
        <w:t>Curr. Opin. Chem. Biol.</w:t>
      </w:r>
      <w:r>
        <w:rPr/>
        <w:t xml:space="preserve"> </w:t>
      </w:r>
      <w:r>
        <w:rPr>
          <w:b/>
          <w:bCs/>
        </w:rPr>
        <w:t>49</w:t>
      </w:r>
      <w:r>
        <w:rPr/>
        <w:t>, 9–15 (2019).</w:t>
      </w:r>
    </w:p>
    <w:p>
      <w:pPr>
        <w:pStyle w:val="Bibliography"/>
        <w:rPr/>
      </w:pPr>
      <w:r>
        <w:rPr/>
        <w:t>34.</w:t>
        <w:tab/>
        <w:t xml:space="preserve">Daims, H. </w:t>
      </w:r>
      <w:r>
        <w:rPr>
          <w:i/>
          <w:iCs/>
        </w:rPr>
        <w:t>et al.</w:t>
      </w:r>
      <w:r>
        <w:rPr/>
        <w:t xml:space="preserve"> Complete nitrification by Nitrospira bacteria. </w:t>
      </w:r>
      <w:r>
        <w:rPr>
          <w:i/>
          <w:iCs/>
        </w:rPr>
        <w:t>Nature</w:t>
      </w:r>
      <w:r>
        <w:rPr/>
        <w:t xml:space="preserve"> </w:t>
      </w:r>
      <w:r>
        <w:rPr>
          <w:b/>
          <w:bCs/>
        </w:rPr>
        <w:t>528</w:t>
      </w:r>
      <w:r>
        <w:rPr/>
        <w:t>, 504–509 (2015).</w:t>
      </w:r>
    </w:p>
    <w:p>
      <w:pPr>
        <w:pStyle w:val="Bibliography"/>
        <w:rPr/>
      </w:pPr>
      <w:r>
        <w:rPr/>
        <w:t>35.</w:t>
        <w:tab/>
        <w:t xml:space="preserve">Tian, R. </w:t>
      </w:r>
      <w:r>
        <w:rPr>
          <w:i/>
          <w:iCs/>
        </w:rPr>
        <w:t>et al.</w:t>
      </w:r>
      <w:r>
        <w:rPr/>
        <w:t xml:space="preserve"> Small and mighty: adaptation of superphylum Patescibacteria to groundwater environment drives their genome simplicity. </w:t>
      </w:r>
      <w:r>
        <w:rPr>
          <w:i/>
          <w:iCs/>
        </w:rPr>
        <w:t>Microbiome</w:t>
      </w:r>
      <w:r>
        <w:rPr/>
        <w:t xml:space="preserve"> </w:t>
      </w:r>
      <w:r>
        <w:rPr>
          <w:b/>
          <w:bCs/>
        </w:rPr>
        <w:t>8</w:t>
      </w:r>
      <w:r>
        <w:rPr/>
        <w:t>, 51 (2020).</w:t>
      </w:r>
    </w:p>
    <w:p>
      <w:pPr>
        <w:pStyle w:val="Bibliography"/>
        <w:rPr/>
      </w:pPr>
      <w:r>
        <w:rPr/>
        <w:t>36.</w:t>
        <w:tab/>
        <w:t xml:space="preserve">Wrighton, K. C. </w:t>
      </w:r>
      <w:r>
        <w:rPr>
          <w:i/>
          <w:iCs/>
        </w:rPr>
        <w:t>et al.</w:t>
      </w:r>
      <w:r>
        <w:rPr/>
        <w:t xml:space="preserve"> Fermentation, Hydrogen, and Sulfur Metabolism in Multiple Uncultivated Bacterial Phyla. </w:t>
      </w:r>
      <w:r>
        <w:rPr>
          <w:i/>
          <w:iCs/>
        </w:rPr>
        <w:t>Science</w:t>
      </w:r>
      <w:r>
        <w:rPr/>
        <w:t xml:space="preserve"> </w:t>
      </w:r>
      <w:r>
        <w:rPr>
          <w:b/>
          <w:bCs/>
        </w:rPr>
        <w:t>337</w:t>
      </w:r>
      <w:r>
        <w:rPr/>
        <w:t>, 1661–1665 (2012).</w:t>
      </w:r>
    </w:p>
    <w:p>
      <w:pPr>
        <w:pStyle w:val="Bibliography"/>
        <w:rPr/>
      </w:pPr>
      <w:r>
        <w:rPr/>
        <w:t>37.</w:t>
        <w:tab/>
        <w:t xml:space="preserve">Lian, Y., Zhen, L., Chen, X., Li, Y. &amp; Li, X. Microbial biomarkers as indication of dynamic and heterogeneous urban water environments. </w:t>
      </w:r>
      <w:r>
        <w:rPr>
          <w:i/>
          <w:iCs/>
        </w:rPr>
        <w:t>Environ. Sci. Pollut. Res.</w:t>
      </w:r>
      <w:r>
        <w:rPr/>
        <w:t xml:space="preserve"> (2022) doi:10.1007/s11356-022-24539-8.</w:t>
      </w:r>
    </w:p>
    <w:p>
      <w:pPr>
        <w:pStyle w:val="Bibliography"/>
        <w:rPr/>
      </w:pPr>
      <w:r>
        <w:rPr/>
        <w:t>38.</w:t>
        <w:tab/>
        <w:t xml:space="preserve">Regina, A. L. A. </w:t>
      </w:r>
      <w:r>
        <w:rPr>
          <w:i/>
          <w:iCs/>
        </w:rPr>
        <w:t>et al.</w:t>
      </w:r>
      <w:r>
        <w:rPr/>
        <w:t xml:space="preserve"> A watershed impacted by anthropogenic activities: Microbial community alterations and reservoir of antimicrobial resistance genes. </w:t>
      </w:r>
      <w:r>
        <w:rPr>
          <w:i/>
          <w:iCs/>
        </w:rPr>
        <w:t>Sci. Total Environ.</w:t>
      </w:r>
      <w:r>
        <w:rPr/>
        <w:t xml:space="preserve"> </w:t>
      </w:r>
      <w:r>
        <w:rPr>
          <w:b/>
          <w:bCs/>
        </w:rPr>
        <w:t>793</w:t>
      </w:r>
      <w:r>
        <w:rPr/>
        <w:t>, 148552 (2021).</w:t>
      </w:r>
    </w:p>
    <w:p>
      <w:pPr>
        <w:pStyle w:val="Bibliography"/>
        <w:rPr/>
      </w:pPr>
      <w:r>
        <w:rPr/>
        <w:t>39.</w:t>
        <w:tab/>
        <w:t xml:space="preserve">Ploug, H., Kühl, M. &amp; BUCHHOLZCLEVEN, B. Anoxic aggregates - An ephemeral phenomenon in the pelagic environment? </w:t>
      </w:r>
      <w:r>
        <w:rPr>
          <w:i/>
          <w:iCs/>
        </w:rPr>
        <w:t>Aquat. Microb. Ecol.</w:t>
      </w:r>
      <w:r>
        <w:rPr/>
        <w:t xml:space="preserve"> </w:t>
      </w:r>
      <w:r>
        <w:rPr>
          <w:b/>
          <w:bCs/>
        </w:rPr>
        <w:t>13</w:t>
      </w:r>
      <w:r>
        <w:rPr/>
        <w:t>, 285–294 (1997).</w:t>
      </w:r>
    </w:p>
    <w:p>
      <w:pPr>
        <w:pStyle w:val="Bibliography"/>
        <w:rPr/>
      </w:pPr>
      <w:r>
        <w:rPr/>
        <w:t>40.</w:t>
        <w:tab/>
        <w:t xml:space="preserve">Böckelmann, U., Manz, W., Neu, T. R. &amp; Szewzyk, U. Characterization of the microbial community of lotic organic aggregates (‘river snow’) in the Elbe River of Germany by cultivation and molecular methods. </w:t>
      </w:r>
      <w:r>
        <w:rPr>
          <w:i/>
          <w:iCs/>
        </w:rPr>
        <w:t>FEMS Microbiol. Ecol.</w:t>
      </w:r>
      <w:r>
        <w:rPr/>
        <w:t xml:space="preserve"> </w:t>
      </w:r>
      <w:r>
        <w:rPr>
          <w:b/>
          <w:bCs/>
        </w:rPr>
        <w:t>33</w:t>
      </w:r>
      <w:r>
        <w:rPr/>
        <w:t>, 157–170 (2000).</w:t>
      </w:r>
    </w:p>
    <w:p>
      <w:pPr>
        <w:pStyle w:val="Bibliography"/>
        <w:rPr/>
      </w:pPr>
      <w:r>
        <w:rPr/>
        <w:t>41.</w:t>
        <w:tab/>
        <w:t xml:space="preserve">Battin, T. J. </w:t>
      </w:r>
      <w:r>
        <w:rPr>
          <w:i/>
          <w:iCs/>
        </w:rPr>
        <w:t>et al.</w:t>
      </w:r>
      <w:r>
        <w:rPr/>
        <w:t xml:space="preserve"> Biophysical controls on organic carbon fluxes in fluvial networks. </w:t>
      </w:r>
      <w:r>
        <w:rPr>
          <w:i/>
          <w:iCs/>
        </w:rPr>
        <w:t>Nat. Geosci.</w:t>
      </w:r>
      <w:r>
        <w:rPr/>
        <w:t xml:space="preserve"> </w:t>
      </w:r>
      <w:r>
        <w:rPr>
          <w:b/>
          <w:bCs/>
        </w:rPr>
        <w:t>1</w:t>
      </w:r>
      <w:r>
        <w:rPr/>
        <w:t>, 95–100 (2008).</w:t>
      </w:r>
    </w:p>
    <w:p>
      <w:pPr>
        <w:pStyle w:val="Bibliography"/>
        <w:rPr/>
      </w:pPr>
      <w:r>
        <w:rPr/>
        <w:t>42.</w:t>
        <w:tab/>
        <w:t xml:space="preserve">Jia, S. </w:t>
      </w:r>
      <w:r>
        <w:rPr>
          <w:i/>
          <w:iCs/>
        </w:rPr>
        <w:t>et al.</w:t>
      </w:r>
      <w:r>
        <w:rPr/>
        <w:t xml:space="preserve"> Fate of antibiotic resistance genes and their associations with bacterial community in livestock breeding wastewater and its receiving river water. </w:t>
      </w:r>
      <w:r>
        <w:rPr>
          <w:i/>
          <w:iCs/>
        </w:rPr>
        <w:t>Water Res.</w:t>
      </w:r>
      <w:r>
        <w:rPr/>
        <w:t xml:space="preserve"> </w:t>
      </w:r>
      <w:r>
        <w:rPr>
          <w:b/>
          <w:bCs/>
        </w:rPr>
        <w:t>124</w:t>
      </w:r>
      <w:r>
        <w:rPr/>
        <w:t>, 259–268 (2017).</w:t>
      </w:r>
    </w:p>
    <w:p>
      <w:pPr>
        <w:pStyle w:val="Bibliography"/>
        <w:rPr/>
      </w:pPr>
      <w:r>
        <w:rPr/>
        <w:t>43.</w:t>
        <w:tab/>
        <w:t xml:space="preserve">Alcock, B. P. </w:t>
      </w:r>
      <w:r>
        <w:rPr>
          <w:i/>
          <w:iCs/>
        </w:rPr>
        <w:t>et al.</w:t>
      </w:r>
      <w:r>
        <w:rPr/>
        <w:t xml:space="preserve"> CARD 2023: expanded curation, support for machine learning, and resistome prediction at the Comprehensive Antibiotic Resistance Database. </w:t>
      </w:r>
      <w:r>
        <w:rPr>
          <w:i/>
          <w:iCs/>
        </w:rPr>
        <w:t>Nucleic Acids Res.</w:t>
      </w:r>
      <w:r>
        <w:rPr/>
        <w:t xml:space="preserve"> </w:t>
      </w:r>
      <w:r>
        <w:rPr>
          <w:b/>
          <w:bCs/>
        </w:rPr>
        <w:t>51</w:t>
      </w:r>
      <w:r>
        <w:rPr/>
        <w:t>, D690–D699 (2023).</w:t>
      </w:r>
    </w:p>
    <w:p>
      <w:pPr>
        <w:pStyle w:val="Bibliography"/>
        <w:rPr/>
      </w:pPr>
      <w:r>
        <w:rPr/>
        <w:t>44.</w:t>
        <w:tab/>
        <w:t xml:space="preserve">Waglechner, N., McArthur, A. G. &amp; Wright, G. D. Phylogenetic reconciliation reveals the natural history of glycopeptide antibiotic biosynthesis and resistance. </w:t>
      </w:r>
      <w:r>
        <w:rPr>
          <w:i/>
          <w:iCs/>
        </w:rPr>
        <w:t>Nat. Microbiol.</w:t>
      </w:r>
      <w:r>
        <w:rPr/>
        <w:t xml:space="preserve"> </w:t>
      </w:r>
      <w:r>
        <w:rPr>
          <w:b/>
          <w:bCs/>
        </w:rPr>
        <w:t>4</w:t>
      </w:r>
      <w:r>
        <w:rPr/>
        <w:t>, 1862–1871 (2019).</w:t>
      </w:r>
    </w:p>
    <w:p>
      <w:pPr>
        <w:pStyle w:val="Bibliography"/>
        <w:rPr/>
      </w:pPr>
      <w:r>
        <w:rPr/>
        <w:t>45.</w:t>
        <w:tab/>
        <w:t xml:space="preserve">Yushchuk, O., Binda, E. &amp; Marinelli, F. Glycopeptide Antibiotic Resistance Genes: Distribution and Function in the Producer Actinomycetes. </w:t>
      </w:r>
      <w:r>
        <w:rPr>
          <w:i/>
          <w:iCs/>
        </w:rPr>
        <w:t>Front. Microbiol.</w:t>
      </w:r>
      <w:r>
        <w:rPr/>
        <w:t xml:space="preserve"> </w:t>
      </w:r>
      <w:r>
        <w:rPr>
          <w:b/>
          <w:bCs/>
        </w:rPr>
        <w:t>11</w:t>
      </w:r>
      <w:r>
        <w:rPr/>
        <w:t>, (2020).</w:t>
      </w:r>
    </w:p>
    <w:p>
      <w:pPr>
        <w:pStyle w:val="Bibliography"/>
        <w:rPr/>
      </w:pPr>
      <w:r>
        <w:rPr/>
        <w:t>46.</w:t>
        <w:tab/>
        <w:t xml:space="preserve">Cory, R. M., Crump, B. C., Dobkowski, J. A. &amp; Kling, G. W. Surface exposure to sunlight stimulates CO2 release from permafrost soil carbon in the Arctic. </w:t>
      </w:r>
      <w:r>
        <w:rPr>
          <w:i/>
          <w:iCs/>
        </w:rPr>
        <w:t>Proc. Natl. Acad. Sci. U. S. A.</w:t>
      </w:r>
      <w:r>
        <w:rPr/>
        <w:t xml:space="preserve"> </w:t>
      </w:r>
      <w:r>
        <w:rPr>
          <w:b/>
          <w:bCs/>
        </w:rPr>
        <w:t>110</w:t>
      </w:r>
      <w:r>
        <w:rPr/>
        <w:t>, 3429–3434 (2013).</w:t>
      </w:r>
    </w:p>
    <w:p>
      <w:pPr>
        <w:pStyle w:val="Bibliography"/>
        <w:rPr/>
      </w:pPr>
      <w:r>
        <w:rPr/>
        <w:t>47.</w:t>
        <w:tab/>
        <w:t xml:space="preserve">Dickey, J. R. </w:t>
      </w:r>
      <w:r>
        <w:rPr>
          <w:i/>
          <w:iCs/>
        </w:rPr>
        <w:t>et al.</w:t>
      </w:r>
      <w:r>
        <w:rPr/>
        <w:t xml:space="preserve"> The Utility of Macroecological Rules for Microbial Biogeography. </w:t>
      </w:r>
      <w:r>
        <w:rPr>
          <w:i/>
          <w:iCs/>
        </w:rPr>
        <w:t>Front. Ecol. Evol.</w:t>
      </w:r>
      <w:r>
        <w:rPr/>
        <w:t xml:space="preserve"> </w:t>
      </w:r>
      <w:r>
        <w:rPr>
          <w:b/>
          <w:bCs/>
        </w:rPr>
        <w:t>9</w:t>
      </w:r>
      <w:r>
        <w:rPr/>
        <w:t>, (2021).</w:t>
      </w:r>
    </w:p>
    <w:p>
      <w:pPr>
        <w:pStyle w:val="Bibliography"/>
        <w:rPr/>
      </w:pPr>
      <w:r>
        <w:rPr/>
        <w:t>48.</w:t>
        <w:tab/>
        <w:t xml:space="preserve">Smith, L. C. </w:t>
      </w:r>
      <w:r>
        <w:rPr>
          <w:i/>
          <w:iCs/>
        </w:rPr>
        <w:t>et al.</w:t>
      </w:r>
      <w:r>
        <w:rPr/>
        <w:t xml:space="preserve"> Large-scale drivers of relationships between soil microbial properties and organic carbon across Europe. </w:t>
      </w:r>
      <w:r>
        <w:rPr>
          <w:i/>
          <w:iCs/>
        </w:rPr>
        <w:t>Glob. Ecol. Biogeogr.</w:t>
      </w:r>
      <w:r>
        <w:rPr/>
        <w:t xml:space="preserve"> </w:t>
      </w:r>
      <w:r>
        <w:rPr>
          <w:b/>
          <w:bCs/>
        </w:rPr>
        <w:t>30</w:t>
      </w:r>
      <w:r>
        <w:rPr/>
        <w:t>, 2070–2083 (2021).</w:t>
      </w:r>
    </w:p>
    <w:p>
      <w:pPr>
        <w:pStyle w:val="Bibliography"/>
        <w:rPr/>
      </w:pPr>
      <w:r>
        <w:rPr/>
        <w:t>49.</w:t>
        <w:tab/>
        <w:t xml:space="preserve">DeLong, E. F. Microbial community genomics in the ocean. </w:t>
      </w:r>
      <w:r>
        <w:rPr>
          <w:i/>
          <w:iCs/>
        </w:rPr>
        <w:t>Nat. Rev. Microbiol.</w:t>
      </w:r>
      <w:r>
        <w:rPr/>
        <w:t xml:space="preserve"> </w:t>
      </w:r>
      <w:r>
        <w:rPr>
          <w:b/>
          <w:bCs/>
        </w:rPr>
        <w:t>3</w:t>
      </w:r>
      <w:r>
        <w:rPr/>
        <w:t>, 459–469 (2005).</w:t>
      </w:r>
    </w:p>
    <w:p>
      <w:pPr>
        <w:pStyle w:val="Bibliography"/>
        <w:rPr/>
      </w:pPr>
      <w:r>
        <w:rPr/>
        <w:t>50.</w:t>
        <w:tab/>
        <w:t xml:space="preserve">Omernik, J. M. Ecoregions of the Conterminous United States. </w:t>
      </w:r>
      <w:r>
        <w:rPr>
          <w:i/>
          <w:iCs/>
        </w:rPr>
        <w:t>Ann. Assoc. Am. Geogr.</w:t>
      </w:r>
      <w:r>
        <w:rPr/>
        <w:t xml:space="preserve"> </w:t>
      </w:r>
      <w:r>
        <w:rPr>
          <w:b/>
          <w:bCs/>
        </w:rPr>
        <w:t>77</w:t>
      </w:r>
      <w:r>
        <w:rPr/>
        <w:t>, 118–125 (1987).</w:t>
      </w:r>
    </w:p>
    <w:p>
      <w:pPr>
        <w:pStyle w:val="Bibliography"/>
        <w:rPr/>
      </w:pPr>
      <w:r>
        <w:rPr/>
        <w:t>51.</w:t>
        <w:tab/>
        <w:t xml:space="preserve">Smith, J. R., Hendershot, J. N., Nova, N. &amp; Daily, G. C. The biogeography of ecoregions: Descriptive power across regions and taxa. </w:t>
      </w:r>
      <w:r>
        <w:rPr>
          <w:i/>
          <w:iCs/>
        </w:rPr>
        <w:t>J. Biogeogr.</w:t>
      </w:r>
      <w:r>
        <w:rPr/>
        <w:t xml:space="preserve"> </w:t>
      </w:r>
      <w:r>
        <w:rPr>
          <w:b/>
          <w:bCs/>
        </w:rPr>
        <w:t>47</w:t>
      </w:r>
      <w:r>
        <w:rPr/>
        <w:t>, 1413–1426 (2020).</w:t>
      </w:r>
    </w:p>
    <w:p>
      <w:pPr>
        <w:pStyle w:val="Bibliography"/>
        <w:rPr/>
      </w:pPr>
      <w:r>
        <w:rPr/>
        <w:t>52.</w:t>
        <w:tab/>
        <w:t xml:space="preserve">Fine, A. K., van Es, H. M. &amp; Schindelbeck, R. R. Statistics, Scoring Functions, and Regional Analysis of a Comprehensive Soil Health Database. </w:t>
      </w:r>
      <w:r>
        <w:rPr>
          <w:i/>
          <w:iCs/>
        </w:rPr>
        <w:t>Soil Sci. Soc. Am. J.</w:t>
      </w:r>
      <w:r>
        <w:rPr/>
        <w:t xml:space="preserve"> </w:t>
      </w:r>
      <w:r>
        <w:rPr>
          <w:b/>
          <w:bCs/>
        </w:rPr>
        <w:t>81</w:t>
      </w:r>
      <w:r>
        <w:rPr/>
        <w:t>, 589–601 (2017).</w:t>
      </w:r>
    </w:p>
    <w:p>
      <w:pPr>
        <w:pStyle w:val="Bibliography"/>
        <w:rPr/>
      </w:pPr>
      <w:r>
        <w:rPr/>
        <w:t>53.</w:t>
        <w:tab/>
        <w:t xml:space="preserve">Henson, M. W. </w:t>
      </w:r>
      <w:r>
        <w:rPr>
          <w:i/>
          <w:iCs/>
        </w:rPr>
        <w:t>et al.</w:t>
      </w:r>
      <w:r>
        <w:rPr/>
        <w:t xml:space="preserve"> Nutrient dynamics and stream order influence microbial community patterns along a 2914 kilometer transect of the Mississippi River. </w:t>
      </w:r>
      <w:r>
        <w:rPr>
          <w:i/>
          <w:iCs/>
        </w:rPr>
        <w:t>Limnol. Oceanogr.</w:t>
      </w:r>
      <w:r>
        <w:rPr/>
        <w:t xml:space="preserve"> </w:t>
      </w:r>
      <w:r>
        <w:rPr>
          <w:b/>
          <w:bCs/>
        </w:rPr>
        <w:t>63</w:t>
      </w:r>
      <w:r>
        <w:rPr/>
        <w:t>, 1837–1855 (2018).</w:t>
      </w:r>
    </w:p>
    <w:p>
      <w:pPr>
        <w:pStyle w:val="Bibliography"/>
        <w:rPr/>
      </w:pPr>
      <w:r>
        <w:rPr/>
        <w:t>54.</w:t>
        <w:tab/>
        <w:t xml:space="preserve">Mathias, C. B., Kirschner, A. &amp; Velimirov, B. Seasonal variations of virus abundance and viral control of the bacterial production in a backwater system of the danube river. </w:t>
      </w:r>
      <w:r>
        <w:rPr>
          <w:i/>
          <w:iCs/>
        </w:rPr>
        <w:t>Appl. Environ. Microbiol.</w:t>
      </w:r>
      <w:r>
        <w:rPr/>
        <w:t xml:space="preserve"> </w:t>
      </w:r>
      <w:r>
        <w:rPr>
          <w:b/>
          <w:bCs/>
        </w:rPr>
        <w:t>61</w:t>
      </w:r>
      <w:r>
        <w:rPr/>
        <w:t>, 3734–3740 (1995).</w:t>
      </w:r>
    </w:p>
    <w:p>
      <w:pPr>
        <w:pStyle w:val="Bibliography"/>
        <w:rPr/>
      </w:pPr>
      <w:r>
        <w:rPr/>
        <w:t>55.</w:t>
        <w:tab/>
        <w:t xml:space="preserve">Satinsky, B. M. </w:t>
      </w:r>
      <w:r>
        <w:rPr>
          <w:i/>
          <w:iCs/>
        </w:rPr>
        <w:t>et al.</w:t>
      </w:r>
      <w:r>
        <w:rPr/>
        <w:t xml:space="preserve"> Metagenomic and metatranscriptomic inventories of the lower Amazon River, May 2011. </w:t>
      </w:r>
      <w:r>
        <w:rPr>
          <w:i/>
          <w:iCs/>
        </w:rPr>
        <w:t>Microbiome</w:t>
      </w:r>
      <w:r>
        <w:rPr/>
        <w:t xml:space="preserve"> </w:t>
      </w:r>
      <w:r>
        <w:rPr>
          <w:b/>
          <w:bCs/>
        </w:rPr>
        <w:t>3</w:t>
      </w:r>
      <w:r>
        <w:rPr/>
        <w:t>, 39 (2015).</w:t>
      </w:r>
    </w:p>
    <w:p>
      <w:pPr>
        <w:pStyle w:val="Bibliography"/>
        <w:rPr/>
      </w:pPr>
      <w:r>
        <w:rPr/>
        <w:t>56.</w:t>
        <w:tab/>
        <w:t>Maiolini, B. &amp; Bruno, M. C. The River Continuum Concept revisited: Lessons from the Alps. (2023).</w:t>
      </w:r>
    </w:p>
    <w:p>
      <w:pPr>
        <w:pStyle w:val="Bibliography"/>
        <w:rPr/>
      </w:pPr>
      <w:r>
        <w:rPr/>
        <w:t>57.</w:t>
        <w:tab/>
        <w:t xml:space="preserve">Mincer, T. J. &amp; Aicher, A. C. Methanol Production by a Broad Phylogenetic Array of Marine Phytoplankton. </w:t>
      </w:r>
      <w:r>
        <w:rPr>
          <w:i/>
          <w:iCs/>
        </w:rPr>
        <w:t>PLoS ONE</w:t>
      </w:r>
      <w:r>
        <w:rPr/>
        <w:t xml:space="preserve"> </w:t>
      </w:r>
      <w:r>
        <w:rPr>
          <w:b/>
          <w:bCs/>
        </w:rPr>
        <w:t>11</w:t>
      </w:r>
      <w:r>
        <w:rPr/>
        <w:t>, e0150820 (2016).</w:t>
      </w:r>
    </w:p>
    <w:p>
      <w:pPr>
        <w:pStyle w:val="Bibliography"/>
        <w:rPr/>
      </w:pPr>
      <w:r>
        <w:rPr/>
        <w:t>58.</w:t>
        <w:tab/>
        <w:t xml:space="preserve">McInerney, M. J. </w:t>
      </w:r>
      <w:r>
        <w:rPr>
          <w:i/>
          <w:iCs/>
        </w:rPr>
        <w:t>et al.</w:t>
      </w:r>
      <w:r>
        <w:rPr/>
        <w:t xml:space="preserve"> Physiology, Ecology, Phylogeny, and Genomics of Microorganisms Capable of Syntrophic Metabolism. </w:t>
      </w:r>
      <w:r>
        <w:rPr>
          <w:i/>
          <w:iCs/>
        </w:rPr>
        <w:t>Ann. N. Y. Acad. Sci.</w:t>
      </w:r>
      <w:r>
        <w:rPr/>
        <w:t xml:space="preserve"> </w:t>
      </w:r>
      <w:r>
        <w:rPr>
          <w:b/>
          <w:bCs/>
        </w:rPr>
        <w:t>1125</w:t>
      </w:r>
      <w:r>
        <w:rPr/>
        <w:t>, 58–72 (2008).</w:t>
      </w:r>
    </w:p>
    <w:p>
      <w:pPr>
        <w:pStyle w:val="Bibliography"/>
        <w:rPr/>
      </w:pPr>
      <w:r>
        <w:rPr/>
        <w:t>59.</w:t>
        <w:tab/>
        <w:t xml:space="preserve">Schink, B. &amp; Zeikus, J. G. Microbial methanol formation: A major end product of pectin metabolism. </w:t>
      </w:r>
      <w:r>
        <w:rPr>
          <w:i/>
          <w:iCs/>
        </w:rPr>
        <w:t>Curr. Microbiol.</w:t>
      </w:r>
      <w:r>
        <w:rPr/>
        <w:t xml:space="preserve"> </w:t>
      </w:r>
      <w:r>
        <w:rPr>
          <w:b/>
          <w:bCs/>
        </w:rPr>
        <w:t>4</w:t>
      </w:r>
      <w:r>
        <w:rPr/>
        <w:t>, 387–389 (1980).</w:t>
      </w:r>
    </w:p>
    <w:p>
      <w:pPr>
        <w:pStyle w:val="Bibliography"/>
        <w:rPr/>
      </w:pPr>
      <w:r>
        <w:rPr/>
        <w:t>60.</w:t>
        <w:tab/>
        <w:t xml:space="preserve">Gudmundsson, L. </w:t>
      </w:r>
      <w:r>
        <w:rPr>
          <w:i/>
          <w:iCs/>
        </w:rPr>
        <w:t>et al.</w:t>
      </w:r>
      <w:r>
        <w:rPr/>
        <w:t xml:space="preserve"> Globally observed trends in mean and extreme river flow attributed to climate change. </w:t>
      </w:r>
      <w:r>
        <w:rPr>
          <w:i/>
          <w:iCs/>
        </w:rPr>
        <w:t>Science</w:t>
      </w:r>
      <w:r>
        <w:rPr/>
        <w:t xml:space="preserve"> </w:t>
      </w:r>
      <w:r>
        <w:rPr>
          <w:b/>
          <w:bCs/>
        </w:rPr>
        <w:t>371</w:t>
      </w:r>
      <w:r>
        <w:rPr/>
        <w:t>, 1159–1162 (2021).</w:t>
      </w:r>
    </w:p>
    <w:p>
      <w:pPr>
        <w:pStyle w:val="Bibliography"/>
        <w:rPr/>
      </w:pPr>
      <w:r>
        <w:rPr/>
        <w:t>61.</w:t>
        <w:tab/>
        <w:t xml:space="preserve">Jr, N. H. </w:t>
      </w:r>
      <w:r>
        <w:rPr>
          <w:i/>
          <w:iCs/>
        </w:rPr>
        <w:t>Water and the West: The Colorado River Compact and the Politics of Water in the American West</w:t>
      </w:r>
      <w:r>
        <w:rPr/>
        <w:t>. (2009).</w:t>
      </w:r>
    </w:p>
    <w:p>
      <w:pPr>
        <w:pStyle w:val="Bibliography"/>
        <w:rPr/>
      </w:pPr>
      <w:r>
        <w:rPr/>
        <w:t>62.</w:t>
        <w:tab/>
        <w:t xml:space="preserve">Thompson, L. R. </w:t>
      </w:r>
      <w:r>
        <w:rPr>
          <w:i/>
          <w:iCs/>
        </w:rPr>
        <w:t>et al.</w:t>
      </w:r>
      <w:r>
        <w:rPr/>
        <w:t xml:space="preserve"> A communal catalogue reveals Earth’s multiscale microbial diversity. </w:t>
      </w:r>
      <w:r>
        <w:rPr>
          <w:i/>
          <w:iCs/>
        </w:rPr>
        <w:t>Nature</w:t>
      </w:r>
      <w:r>
        <w:rPr/>
        <w:t xml:space="preserve"> </w:t>
      </w:r>
      <w:r>
        <w:rPr>
          <w:b/>
          <w:bCs/>
        </w:rPr>
        <w:t>551</w:t>
      </w:r>
      <w:r>
        <w:rPr/>
        <w:t>, 457–463 (2017).</w:t>
      </w:r>
    </w:p>
    <w:p>
      <w:pPr>
        <w:pStyle w:val="Bibliography"/>
        <w:rPr/>
      </w:pPr>
      <w:r>
        <w:rPr/>
        <w:t>63.</w:t>
        <w:tab/>
        <w:t xml:space="preserve">Stegen, J. C. &amp; Goldman, A. E. WHONDRS: a Community Resource for Studying Dynamic River Corridors. </w:t>
      </w:r>
      <w:r>
        <w:rPr>
          <w:i/>
          <w:iCs/>
        </w:rPr>
        <w:t>mSystems</w:t>
      </w:r>
      <w:r>
        <w:rPr/>
        <w:t xml:space="preserve"> </w:t>
      </w:r>
      <w:r>
        <w:rPr>
          <w:b/>
          <w:bCs/>
        </w:rPr>
        <w:t>3</w:t>
      </w:r>
      <w:r>
        <w:rPr/>
        <w:t>, (2018).</w:t>
      </w:r>
    </w:p>
    <w:p>
      <w:pPr>
        <w:pStyle w:val="Bibliography"/>
        <w:rPr/>
      </w:pPr>
      <w:r>
        <w:rPr/>
        <w:t>64.</w:t>
        <w:tab/>
      </w:r>
      <w:r>
        <w:rPr>
          <w:i/>
          <w:iCs/>
        </w:rPr>
        <w:t>U. S. Geological Survey. Book 9, Chapter A4 Collection of water samples. in U.S.</w:t>
      </w:r>
      <w:r>
        <w:rPr/>
        <w:t xml:space="preserve"> </w:t>
      </w:r>
      <w:r>
        <w:rPr>
          <w:i/>
          <w:iCs/>
        </w:rPr>
        <w:t>Chapter A4. Collection of water samples</w:t>
      </w:r>
      <w:r>
        <w:rPr/>
        <w:t xml:space="preserve"> vols 09-A4 231 http://pubs.er.usgs.gov/publication/twri09A4 (2006).</w:t>
      </w:r>
    </w:p>
    <w:p>
      <w:pPr>
        <w:pStyle w:val="Bibliography"/>
        <w:rPr/>
      </w:pPr>
      <w:r>
        <w:rPr/>
        <w:t>65.</w:t>
        <w:tab/>
        <w:t xml:space="preserve">Garayburu-Caruso, V. A. </w:t>
      </w:r>
      <w:r>
        <w:rPr>
          <w:i/>
          <w:iCs/>
        </w:rPr>
        <w:t>et al.</w:t>
      </w:r>
      <w:r>
        <w:rPr/>
        <w:t xml:space="preserve"> Using Community Science to Reveal the Global Chemogeography of River Metabolomes. </w:t>
      </w:r>
      <w:r>
        <w:rPr>
          <w:i/>
          <w:iCs/>
        </w:rPr>
        <w:t>Metabolites</w:t>
      </w:r>
      <w:r>
        <w:rPr/>
        <w:t xml:space="preserve"> </w:t>
      </w:r>
      <w:r>
        <w:rPr>
          <w:b/>
          <w:bCs/>
        </w:rPr>
        <w:t>10</w:t>
      </w:r>
      <w:r>
        <w:rPr/>
        <w:t>, 518 (2020).</w:t>
      </w:r>
    </w:p>
    <w:p>
      <w:pPr>
        <w:pStyle w:val="Bibliography"/>
        <w:rPr/>
      </w:pPr>
      <w:r>
        <w:rPr/>
        <w:t>66.</w:t>
        <w:tab/>
        <w:t>Lee, C. J. &amp; Henderson, R. J. Tracking water quality in U. S. streams and rivers. https://nrtwq.usgs.gov/nwqn/#/ (2020).</w:t>
      </w:r>
    </w:p>
    <w:p>
      <w:pPr>
        <w:pStyle w:val="Bibliography"/>
        <w:rPr/>
      </w:pPr>
      <w:r>
        <w:rPr/>
        <w:t>67.</w:t>
        <w:tab/>
        <w:t xml:space="preserve">Crump, B. C., Kling, G. W., Bahr, M. &amp; Hobbie, J. E. Bacterioplankton Community Shifts in an Arctic Lake Correlate with Seasonal Changes in Organic Matter Source. </w:t>
      </w:r>
      <w:r>
        <w:rPr>
          <w:i/>
          <w:iCs/>
        </w:rPr>
        <w:t>Appl. Environ. Microbiol.</w:t>
      </w:r>
      <w:r>
        <w:rPr/>
        <w:t xml:space="preserve"> </w:t>
      </w:r>
      <w:r>
        <w:rPr>
          <w:b/>
          <w:bCs/>
        </w:rPr>
        <w:t>69</w:t>
      </w:r>
      <w:r>
        <w:rPr/>
        <w:t>, 2253–2268 (2003).</w:t>
      </w:r>
    </w:p>
    <w:p>
      <w:pPr>
        <w:pStyle w:val="Bibliography"/>
        <w:rPr/>
      </w:pPr>
      <w:r>
        <w:rPr/>
        <w:t>68.</w:t>
        <w:tab/>
        <w:t>Borton, M. A. Genome Resolved Open Watersheds database (GROWdb) GitHub. (2023).</w:t>
      </w:r>
    </w:p>
    <w:p>
      <w:pPr>
        <w:pStyle w:val="Bibliography"/>
        <w:rPr/>
      </w:pPr>
      <w:r>
        <w:rPr/>
        <w:t>69.</w:t>
        <w:tab/>
        <w:t xml:space="preserve">Hill, R. A., Weber, M. H., Leibowitz, S. G., Olsen, A. R. &amp; Thornbrugh, D. J. The Stream-Catchment (StreamCat) Dataset: A Database of Watershed Metrics for the Conterminous United States. </w:t>
      </w:r>
      <w:r>
        <w:rPr>
          <w:i/>
          <w:iCs/>
        </w:rPr>
        <w:t>JAWRA J. Am. Water Resour. Assoc.</w:t>
      </w:r>
      <w:r>
        <w:rPr/>
        <w:t xml:space="preserve"> </w:t>
      </w:r>
      <w:r>
        <w:rPr>
          <w:b/>
          <w:bCs/>
        </w:rPr>
        <w:t>52</w:t>
      </w:r>
      <w:r>
        <w:rPr/>
        <w:t>, 120–128 (2016).</w:t>
      </w:r>
    </w:p>
    <w:p>
      <w:pPr>
        <w:pStyle w:val="Bibliography"/>
        <w:rPr/>
      </w:pPr>
      <w:r>
        <w:rPr/>
        <w:t>70.</w:t>
        <w:tab/>
        <w:t xml:space="preserve">Blodgett, D., Johnson, J. M. &amp; Bock, A. Generating a reference flow network with improved connectivity to support durable data integration and reproducibility in the coterminous US. </w:t>
      </w:r>
      <w:r>
        <w:rPr>
          <w:i/>
          <w:iCs/>
        </w:rPr>
        <w:t>Environ. Model. Softw.</w:t>
      </w:r>
      <w:r>
        <w:rPr/>
        <w:t xml:space="preserve"> </w:t>
      </w:r>
      <w:r>
        <w:rPr>
          <w:b/>
          <w:bCs/>
        </w:rPr>
        <w:t>165</w:t>
      </w:r>
      <w:r>
        <w:rPr/>
        <w:t>, 105726 (2023).</w:t>
      </w:r>
    </w:p>
    <w:p>
      <w:pPr>
        <w:pStyle w:val="Bibliography"/>
        <w:rPr/>
      </w:pPr>
      <w:r>
        <w:rPr/>
        <w:t>71.</w:t>
        <w:tab/>
        <w:t xml:space="preserve">Hijmans, Robert J., et al. Package ‘terra’. </w:t>
      </w:r>
      <w:r>
        <w:rPr>
          <w:i/>
          <w:iCs/>
        </w:rPr>
        <w:t>Maint. Vienna Austria</w:t>
      </w:r>
      <w:r>
        <w:rPr/>
        <w:t xml:space="preserve"> (2022).</w:t>
      </w:r>
    </w:p>
    <w:p>
      <w:pPr>
        <w:pStyle w:val="Bibliography"/>
        <w:rPr/>
      </w:pPr>
      <w:r>
        <w:rPr/>
        <w:t>72.</w:t>
        <w:tab/>
        <w:t>Katie R. Willi &amp; Matthew R. V. Ross. Genome Resolved Open Watersheds Database (GROWdb) Geospatial Data Puller GitHub. (2023).</w:t>
      </w:r>
    </w:p>
    <w:p>
      <w:pPr>
        <w:pStyle w:val="Bibliography"/>
        <w:rPr/>
      </w:pPr>
      <w:r>
        <w:rPr/>
        <w:t>73.</w:t>
        <w:tab/>
        <w:t>najoshi. sickle - A windowed adaptive trimming tool for FASTQ files using quality. (2023).</w:t>
      </w:r>
    </w:p>
    <w:p>
      <w:pPr>
        <w:pStyle w:val="Bibliography"/>
        <w:rPr/>
      </w:pPr>
      <w:r>
        <w:rPr/>
        <w:t>74.</w:t>
        <w:tab/>
        <w:t xml:space="preserve">Li, D., Liu, C.-M., Luo, R., Sadakane, K. &amp; Lam, T.-W. MEGAHIT: an ultra-fast single-node solution for large and complex metagenomics assembly via succinct de Bruijn graph. </w:t>
      </w:r>
      <w:r>
        <w:rPr>
          <w:i/>
          <w:iCs/>
        </w:rPr>
        <w:t>Bioinformatics</w:t>
      </w:r>
      <w:r>
        <w:rPr/>
        <w:t xml:space="preserve"> </w:t>
      </w:r>
      <w:r>
        <w:rPr>
          <w:b/>
          <w:bCs/>
        </w:rPr>
        <w:t>31</w:t>
      </w:r>
      <w:r>
        <w:rPr/>
        <w:t>, 1674–1676 (2015).</w:t>
      </w:r>
    </w:p>
    <w:p>
      <w:pPr>
        <w:pStyle w:val="Bibliography"/>
        <w:rPr/>
      </w:pPr>
      <w:r>
        <w:rPr/>
        <w:t>75.</w:t>
        <w:tab/>
        <w:t xml:space="preserve">Kang, D. D. </w:t>
      </w:r>
      <w:r>
        <w:rPr>
          <w:i/>
          <w:iCs/>
        </w:rPr>
        <w:t>et al.</w:t>
      </w:r>
      <w:r>
        <w:rPr/>
        <w:t xml:space="preserve"> MetaBAT 2: an adaptive binning algorithm for robust and efficient genome reconstruction from metagenome assemblies. </w:t>
      </w:r>
      <w:r>
        <w:rPr>
          <w:i/>
          <w:iCs/>
        </w:rPr>
        <w:t>PeerJ</w:t>
      </w:r>
      <w:r>
        <w:rPr/>
        <w:t xml:space="preserve"> </w:t>
      </w:r>
      <w:r>
        <w:rPr>
          <w:b/>
          <w:bCs/>
        </w:rPr>
        <w:t>7</w:t>
      </w:r>
      <w:r>
        <w:rPr/>
        <w:t>, e7359 (2019).</w:t>
      </w:r>
    </w:p>
    <w:p>
      <w:pPr>
        <w:pStyle w:val="Bibliography"/>
        <w:rPr/>
      </w:pPr>
      <w:r>
        <w:rPr/>
        <w:t>76.</w:t>
        <w:tab/>
        <w:t>IDBA-UD: a de novo assembler for single-cell and metagenomic sequencing data with highly uneven depth | Bioinformatics | Oxford Academic. https://academic.oup.com/bioinformatics/article/28/11/1420/266973.</w:t>
      </w:r>
    </w:p>
    <w:p>
      <w:pPr>
        <w:pStyle w:val="Bibliography"/>
        <w:rPr/>
      </w:pPr>
      <w:r>
        <w:rPr/>
        <w:t>77.</w:t>
        <w:tab/>
        <w:t xml:space="preserve">Clum, A. </w:t>
      </w:r>
      <w:r>
        <w:rPr>
          <w:i/>
          <w:iCs/>
        </w:rPr>
        <w:t>et al.</w:t>
      </w:r>
      <w:r>
        <w:rPr/>
        <w:t xml:space="preserve"> DOE JGI Metagenome Workflow. </w:t>
      </w:r>
      <w:r>
        <w:rPr>
          <w:i/>
          <w:iCs/>
        </w:rPr>
        <w:t>mSystems</w:t>
      </w:r>
      <w:r>
        <w:rPr/>
        <w:t xml:space="preserve"> </w:t>
      </w:r>
      <w:r>
        <w:rPr>
          <w:b/>
          <w:bCs/>
        </w:rPr>
        <w:t>6</w:t>
      </w:r>
      <w:r>
        <w:rPr/>
        <w:t>, 10.1128/msystems.00804-20 (2021).</w:t>
      </w:r>
    </w:p>
    <w:p>
      <w:pPr>
        <w:pStyle w:val="Bibliography"/>
        <w:rPr/>
      </w:pPr>
      <w:r>
        <w:rPr/>
        <w:t>78.</w:t>
        <w:tab/>
        <w:t xml:space="preserve">Parks, D. H., Imelfort, M., Skennerton, C. T., Hugenholtz, P. &amp; Tyson, G. W. CheckM: assessing the quality of microbial genomes recovered from isolates, single cells, and metagenomes. </w:t>
      </w:r>
      <w:r>
        <w:rPr>
          <w:i/>
          <w:iCs/>
        </w:rPr>
        <w:t>Genome Res.</w:t>
      </w:r>
      <w:r>
        <w:rPr/>
        <w:t xml:space="preserve"> </w:t>
      </w:r>
      <w:r>
        <w:rPr>
          <w:b/>
          <w:bCs/>
        </w:rPr>
        <w:t>25</w:t>
      </w:r>
      <w:r>
        <w:rPr/>
        <w:t>, 1043–1055 (2015).</w:t>
      </w:r>
    </w:p>
    <w:p>
      <w:pPr>
        <w:pStyle w:val="Bibliography"/>
        <w:rPr/>
      </w:pPr>
      <w:r>
        <w:rPr/>
        <w:t>79.</w:t>
        <w:tab/>
        <w:t xml:space="preserve">Olm, M. R., Brown, C. T., Brooks, B. &amp; Banfield, J. F. dRep: a tool for fast and accurate genomic comparisons that enables improved genome recovery from metagenomes through de-replication. </w:t>
      </w:r>
      <w:r>
        <w:rPr>
          <w:i/>
          <w:iCs/>
        </w:rPr>
        <w:t>ISME J.</w:t>
      </w:r>
      <w:r>
        <w:rPr/>
        <w:t xml:space="preserve"> </w:t>
      </w:r>
      <w:r>
        <w:rPr>
          <w:b/>
          <w:bCs/>
        </w:rPr>
        <w:t>11</w:t>
      </w:r>
      <w:r>
        <w:rPr/>
        <w:t>, 2864–2868 (2017).</w:t>
      </w:r>
    </w:p>
    <w:p>
      <w:pPr>
        <w:pStyle w:val="Bibliography"/>
        <w:rPr/>
      </w:pPr>
      <w:r>
        <w:rPr/>
        <w:t>80.</w:t>
        <w:tab/>
        <w:t xml:space="preserve">Shaffer, M. </w:t>
      </w:r>
      <w:r>
        <w:rPr>
          <w:i/>
          <w:iCs/>
        </w:rPr>
        <w:t>et al.</w:t>
      </w:r>
      <w:r>
        <w:rPr/>
        <w:t xml:space="preserve"> DRAM for distilling microbial metabolism to automate the curation of microbiome function. </w:t>
      </w:r>
      <w:r>
        <w:rPr>
          <w:i/>
          <w:iCs/>
        </w:rPr>
        <w:t>Nucleic Acids Res.</w:t>
      </w:r>
      <w:r>
        <w:rPr/>
        <w:t xml:space="preserve"> </w:t>
      </w:r>
      <w:r>
        <w:rPr>
          <w:b/>
          <w:bCs/>
        </w:rPr>
        <w:t>48</w:t>
      </w:r>
      <w:r>
        <w:rPr/>
        <w:t>, 8883–8900 (2020).</w:t>
      </w:r>
    </w:p>
    <w:p>
      <w:pPr>
        <w:pStyle w:val="Bibliography"/>
        <w:rPr/>
      </w:pPr>
      <w:r>
        <w:rPr/>
        <w:t>81.</w:t>
        <w:tab/>
        <w:t xml:space="preserve">Langmead, B. &amp; Salzberg, S. L. Fast gapped-read alignment with Bowtie 2. </w:t>
      </w:r>
      <w:r>
        <w:rPr>
          <w:i/>
          <w:iCs/>
        </w:rPr>
        <w:t>Nat. Methods</w:t>
      </w:r>
      <w:r>
        <w:rPr/>
        <w:t xml:space="preserve"> </w:t>
      </w:r>
      <w:r>
        <w:rPr>
          <w:b/>
          <w:bCs/>
        </w:rPr>
        <w:t>9</w:t>
      </w:r>
      <w:r>
        <w:rPr/>
        <w:t>, 357–359 (2012).</w:t>
      </w:r>
    </w:p>
    <w:p>
      <w:pPr>
        <w:pStyle w:val="Bibliography"/>
        <w:rPr/>
      </w:pPr>
      <w:r>
        <w:rPr/>
        <w:t>82.</w:t>
        <w:tab/>
        <w:t>Woodcroft, B. J. CoverM. (2023).</w:t>
      </w:r>
    </w:p>
    <w:p>
      <w:pPr>
        <w:pStyle w:val="Bibliography"/>
        <w:rPr/>
      </w:pPr>
      <w:r>
        <w:rPr/>
        <w:t>83.</w:t>
        <w:tab/>
        <w:t xml:space="preserve">Liao, Y., Smyth, G. K. &amp; Shi, W. featureCounts: an efficient general purpose program for assigning sequence reads to genomic features. </w:t>
      </w:r>
      <w:r>
        <w:rPr>
          <w:i/>
          <w:iCs/>
        </w:rPr>
        <w:t>Bioinformatics</w:t>
      </w:r>
      <w:r>
        <w:rPr/>
        <w:t xml:space="preserve"> </w:t>
      </w:r>
      <w:r>
        <w:rPr>
          <w:b/>
          <w:bCs/>
        </w:rPr>
        <w:t>30</w:t>
      </w:r>
      <w:r>
        <w:rPr/>
        <w:t>, 923–930 (2014).</w:t>
      </w:r>
    </w:p>
    <w:p>
      <w:pPr>
        <w:pStyle w:val="Bibliography"/>
        <w:rPr/>
      </w:pPr>
      <w:r>
        <w:rPr/>
        <w:t>84.</w:t>
        <w:tab/>
        <w:t xml:space="preserve">Robinson, M. D., McCarthy, D. J. &amp; Smyth, G. K. edgeR: a Bioconductor package for differential expression analysis of digital gene expression data. </w:t>
      </w:r>
      <w:r>
        <w:rPr>
          <w:i/>
          <w:iCs/>
        </w:rPr>
        <w:t>Bioinformatics</w:t>
      </w:r>
      <w:r>
        <w:rPr/>
        <w:t xml:space="preserve"> </w:t>
      </w:r>
      <w:r>
        <w:rPr>
          <w:b/>
          <w:bCs/>
        </w:rPr>
        <w:t>26</w:t>
      </w:r>
      <w:r>
        <w:rPr/>
        <w:t>, 139–140 (2010).</w:t>
      </w:r>
    </w:p>
    <w:p>
      <w:pPr>
        <w:pStyle w:val="Bibliography"/>
        <w:rPr/>
      </w:pPr>
      <w:r>
        <w:rPr/>
        <w:t>85.</w:t>
        <w:tab/>
        <w:t xml:space="preserve">Tavormina, P. L., Orphan, V. J., Kalyuzhnaya, M. G., Jetten, M. S. M. &amp; Klotz, M. G. A novel family of functional operons encoding methane/ammonia monooxygenase-related proteins in gammaproteobacterial methanotrophs. </w:t>
      </w:r>
      <w:r>
        <w:rPr>
          <w:i/>
          <w:iCs/>
        </w:rPr>
        <w:t>Environ. Microbiol. Rep.</w:t>
      </w:r>
      <w:r>
        <w:rPr/>
        <w:t xml:space="preserve"> </w:t>
      </w:r>
      <w:r>
        <w:rPr>
          <w:b/>
          <w:bCs/>
        </w:rPr>
        <w:t>3</w:t>
      </w:r>
      <w:r>
        <w:rPr/>
        <w:t>, 91–100 (2011).</w:t>
      </w:r>
    </w:p>
    <w:p>
      <w:pPr>
        <w:pStyle w:val="Bibliography"/>
        <w:rPr/>
      </w:pPr>
      <w:r>
        <w:rPr/>
        <w:t>86.</w:t>
        <w:tab/>
        <w:t xml:space="preserve">Rochman, F. F. </w:t>
      </w:r>
      <w:r>
        <w:rPr>
          <w:i/>
          <w:iCs/>
        </w:rPr>
        <w:t>et al.</w:t>
      </w:r>
      <w:r>
        <w:rPr/>
        <w:t xml:space="preserve"> Novel copper-containing membrane monooxygenases (CuMMOs) encoded by alkane-utilizing Betaproteobacteria. </w:t>
      </w:r>
      <w:r>
        <w:rPr>
          <w:i/>
          <w:iCs/>
        </w:rPr>
        <w:t>ISME J.</w:t>
      </w:r>
      <w:r>
        <w:rPr/>
        <w:t xml:space="preserve"> </w:t>
      </w:r>
      <w:r>
        <w:rPr>
          <w:b/>
          <w:bCs/>
        </w:rPr>
        <w:t>14</w:t>
      </w:r>
      <w:r>
        <w:rPr/>
        <w:t>, 714–726 (2020).</w:t>
      </w:r>
    </w:p>
    <w:p>
      <w:pPr>
        <w:pStyle w:val="Bibliography"/>
        <w:rPr/>
      </w:pPr>
      <w:r>
        <w:rPr/>
        <w:t>87.</w:t>
        <w:tab/>
        <w:t xml:space="preserve">WrightonLabCSU. </w:t>
      </w:r>
      <w:r>
        <w:rPr>
          <w:i/>
          <w:iCs/>
        </w:rPr>
        <w:t>GitHub</w:t>
      </w:r>
      <w:r>
        <w:rPr/>
        <w:t xml:space="preserve"> https://github.com/WrightonLabCSU.</w:t>
      </w:r>
    </w:p>
    <w:p>
      <w:pPr>
        <w:pStyle w:val="Normal"/>
        <w:spacing w:lineRule="auto" w:line="480" w:before="0" w:after="0"/>
        <w:contextualSpacing/>
        <w:rPr>
          <w:b/>
          <w:color w:themeColor="dark1" w:val="000000"/>
          <w:sz w:val="22"/>
          <w:szCs w:val="22"/>
        </w:rPr>
      </w:pPr>
      <w:r/>
      <w:r>
        <w:rPr/>
        <w:fldChar w:fldCharType="end"/>
      </w:r>
      <w:r>
        <w:rPr/>
      </w:r>
    </w:p>
    <w:p>
      <w:pPr>
        <w:pStyle w:val="Normal"/>
        <w:shd w:fill="FFFFFF" w:val="clear"/>
        <w:spacing w:lineRule="auto" w:line="480" w:before="0" w:after="0"/>
        <w:contextualSpacing/>
        <w:jc w:val="both"/>
        <w:rPr>
          <w:b/>
          <w:bCs/>
          <w:iCs/>
          <w:color w:themeColor="dark1" w:val="000000"/>
          <w:sz w:val="22"/>
          <w:szCs w:val="22"/>
        </w:rPr>
      </w:pPr>
      <w:r>
        <w:rPr>
          <w:b/>
          <w:bCs/>
          <w:iCs/>
          <w:color w:themeColor="dark1" w:val="000000"/>
          <w:sz w:val="22"/>
          <w:szCs w:val="22"/>
        </w:rPr>
        <w:t xml:space="preserve">Data accessibility </w:t>
      </w:r>
    </w:p>
    <w:p>
      <w:pPr>
        <w:pStyle w:val="Normal"/>
        <w:shd w:fill="FFFFFF" w:val="clear"/>
        <w:spacing w:lineRule="auto" w:line="480" w:before="0" w:after="0"/>
        <w:contextualSpacing/>
        <w:jc w:val="both"/>
        <w:rPr>
          <w:color w:themeColor="dark1" w:val="000000"/>
          <w:sz w:val="22"/>
          <w:szCs w:val="22"/>
        </w:rPr>
      </w:pPr>
      <w:r>
        <w:rPr>
          <w:b/>
          <w:bCs/>
          <w:iCs/>
          <w:color w:themeColor="dark1" w:val="000000"/>
          <w:sz w:val="22"/>
          <w:szCs w:val="22"/>
        </w:rPr>
        <w:tab/>
      </w:r>
      <w:r>
        <w:rPr>
          <w:iCs/>
          <w:color w:themeColor="dark1" w:val="000000"/>
          <w:sz w:val="22"/>
          <w:szCs w:val="22"/>
        </w:rPr>
        <w:t xml:space="preserve">The data underlying GROWdb are accessible across multiple platforms to ensure many levels of data use and structure are widely available. </w:t>
      </w:r>
      <w:r>
        <w:rPr>
          <w:color w:themeColor="dark1" w:val="000000"/>
          <w:sz w:val="22"/>
          <w:szCs w:val="22"/>
        </w:rPr>
        <w:t>First, all reads and MAGs are publicly hosted on National Center for Biotechnology (NCBI) under Bioproject PRJNA946291. Second, all data presented in this manuscript including MAG annotations, phylogenetic tree files, antibiotic resistance gene database files, and expression data tables are available in Zenodo (</w:t>
      </w:r>
      <w:r>
        <w:rPr>
          <w:color w:themeColor="dark1" w:val="000000"/>
          <w:sz w:val="22"/>
          <w:szCs w:val="22"/>
          <w:shd w:fill="FFFFFF" w:val="clear"/>
        </w:rPr>
        <w:t>https://doi.org/10.5281/zenodo.8173287</w:t>
      </w:r>
      <w:r>
        <w:rPr>
          <w:color w:themeColor="dark1" w:val="000000"/>
          <w:sz w:val="22"/>
          <w:szCs w:val="22"/>
        </w:rPr>
        <w:t xml:space="preserve">). </w:t>
      </w:r>
    </w:p>
    <w:p>
      <w:pPr>
        <w:pStyle w:val="Normal"/>
        <w:shd w:fill="FFFFFF" w:val="clear"/>
        <w:spacing w:lineRule="auto" w:line="480" w:before="0" w:after="0"/>
        <w:contextualSpacing/>
        <w:jc w:val="both"/>
        <w:rPr>
          <w:color w:themeColor="dark1" w:val="000000"/>
          <w:sz w:val="22"/>
          <w:szCs w:val="22"/>
        </w:rPr>
      </w:pPr>
      <w:r>
        <w:rPr>
          <w:color w:themeColor="dark1" w:val="000000"/>
          <w:sz w:val="22"/>
          <w:szCs w:val="22"/>
        </w:rPr>
        <w:tab/>
        <w:t>Beyond the content listed above, our aim for GROWdb was to maximize data use by making the data available in searchable and interactive platforms including the National Microbiome Data Collaborative (NMDC)</w:t>
      </w:r>
      <w:r>
        <w:fldChar w:fldCharType="begin"/>
      </w:r>
      <w:r>
        <w:rPr/>
        <w:instrText xml:space="preserve">ADDIN ZOTERO_ITEM CSL_CITATION {"citationID":"c6r2qhxF","properties":{"formattedCitation":"\\super 2,23\\nosupersub{}","plainCitation":"2,23","noteIndex":0},"citationItems":[{"id":1142,"uris":["http://zotero.org/users/7624876/items/7D4QD4PB"],"itemData":{"id":1142,"type":"article-journal","abstract":"The National Microbiome Data Collaborative (NMDC) Data Portal (https://data.microbiomedata.org) supports microbiome multi-omics data exploration and access through an integrated, distributed data framework aligned with the FAIR (Findable, Accessible, Interoperable and Reusable) data principles (1). The NMDC Data Portal currently hosts 10.2 terabytes of multi-omics microbiome data, spanning five data types (metagenomes, metatranscriptomes, metaproteomes, metabolomes, and natural organic matter characterizations), generated at two Department of Energy User Facilities, the Joint Genome Institute (JGI) at Lawrence Berkeley National Laboratory (LBNL) and the Environmental Molecular Systems Laboratory (EMSL) at Pacific Northwest National Laboratory (PNNL). A flexible data schema (https://github.com/microbiomedata/nmdc-schema) leveraging community-driven standards underpins how data is managed and integrated. Annotated multi-omic data products are produced by the NMDC workflows and linked through common biosamples to enable search capabilities based on environmental context, instrumentation, and functional attributes. As a pilot system, the NMDC Data Portal offers download capabilities and several search components, including interactive geographic visualization of samples; environmental classification distribution visualized through an interactive Sankey diagram; time-series slider to select longitudinal samples of interest; and an upset plot displaying the number of multi-omics data generated from the same biosample within a study.","container-title":"Nucleic Acids Research","DOI":"10.1093/nar/gkab990","ISSN":"0305-1048","issue":"D1","journalAbbreviation":"Nucleic Acids Research","page":"D828-D836","source":"Silverchair","title":"The National Microbiome Data Collaborative Data Portal: an integrated multi-omics microbiome data resource","title-short":"The National Microbiome Data Collaborative Data Portal","volume":"50","author":[{"family":"Eloe-Fadrosh","given":"Emiley A"},{"family":"Ahmed","given":"Faiza"},{"family":"","given":"Anubhav"},{"family":"Babinski","given":"Michal"},{"family":"Baumes","given":"Jeffrey"},{"family":"Borkum","given":"Mark"},{"family":"Bramer","given":"Lisa"},{"family":"Canon","given":"Shane"},{"family":"Christianson","given":"Danielle S"},{"family":"Corilo","given":"Yuri E"},{"family":"Davenport","given":"Karen W"},{"family":"Davis","given":"Brandon"},{"family":"Drake","given":"Meghan"},{"family":"Duncan","given":"William D"},{"family":"Flynn","given":"Mark C"},{"family":"Hays","given":"David"},{"family":"Hu","given":"Bin"},{"family":"Huntemann","given":"Marcel"},{"family":"Kelliher","given":"Julia"},{"family":"Lebedeva","given":"Sofya"},{"family":"Li","given":"Po-E"},{"family":"Lipton","given":"Mary"},{"family":"Lo","given":"Chien-Chi"},{"family":"Martin","given":"Stanton"},{"family":"Millard","given":"David"},{"family":"Miller","given":"Kayd"},{"family":"Miller","given":"Mark A"},{"family":"Piehowski","given":"Paul"},{"family":"Jackson","given":"Elais Player"},{"family":"Purvine","given":"Samuel"},{"family":"Reddy","given":"T B K"},{"family":"Richardson","given":"Rachel"},{"family":"Rudolph","given":"Marisa"},{"family":"Sarrafan","given":"Setareh"},{"family":"Shakya","given":"Migun"},{"family":"Smith","given":"Montana"},{"family":"Stratton","given":"Kelly"},{"family":"Sundaramurthi","given":"Jagadish Chandrabose"},{"family":"Vangay","given":"Pajau"},{"family":"Winston","given":"Donald"},{"family":"Wood-Charlson","given":"Elisha M"},{"family":"Xu","given":"Yan"},{"family":"Chain","given":"Patrick S G"},{"family":"McCue","given":"Lee Ann"},{"family":"Mans","given":"Douglas"},{"family":"Mungall","given":"Christopher J"},{"family":"Mouncey","given":"Nigel J"},{"family":"Fagnan","given":"Kjiersten"}],"issued":{"date-parts":[["2022",1,7]]}}},{"id":1214,"uris":["http://zotero.org/users/7624876/items/IVF5JQFH"],"itemData":{"id":1214,"type":"article-journal","abstract":"To harness the potential of microbiome science across the broad range of relevant disciplines, new approaches to data infrastructure and transdisciplinary collaboration are necessary. The National Microbiome Data Collaborative (NMDC) is a new initiative to support microbiome data exploration and discovery through a collaborative, integrative data science ecosystem.","container-title":"Nature Reviews Microbiology","DOI":"10.1038/s41579-020-0377-0","ISSN":"1740-1534","issue":"6","journalAbbreviation":"Nat Rev Microbiol","language":"en","license":"2020 Springer Nature Limited","note":"number: 6\npublisher: Nature Publishing Group","page":"313-314","source":"www.nature.com","title":"The National Microbiome Data Collaborative: enabling microbiome science","title-short":"The National Microbiome Data Collaborative","volume":"18","author":[{"family":"Wood-Charlson","given":"Elisha M."},{"family":"Anubhav","given":""},{"family":"Auberry","given":"Deanna"},{"family":"Blanco","given":"Hannah"},{"family":"Borkum","given":"Mark I."},{"family":"Corilo","given":"Yuri E."},{"family":"Davenport","given":"Karen W."},{"family":"Deshpande","given":"Shweta"},{"family":"Devarakonda","given":"Ranjeet"},{"family":"Drake","given":"Meghan"},{"family":"Duncan","given":"William D."},{"family":"Flynn","given":"Mark C."},{"family":"Hays","given":"David"},{"family":"Hu","given":"Bin"},{"family":"Huntemann","given":"Marcel"},{"family":"Li","given":"Po-E."},{"family":"Lipton","given":"Mary"},{"family":"Lo","given":"Chien-Chi"},{"family":"Millard","given":"David"},{"family":"Miller","given":"Kayd"},{"family":"Piehowski","given":"Paul D."},{"family":"Purvine","given":"Samuel"},{"family":"Reddy","given":"T. B. K."},{"family":"Shakya","given":"Migun"},{"family":"Sundaramurthi","given":"Jagadish Chandrabose"},{"family":"Vangay","given":"Pajau"},{"family":"Wei","given":"Yaxing"},{"family":"Wilson","given":"Bruce E."},{"family":"Canon","given":"Shane"},{"family":"Chain","given":"Patrick S. G."},{"family":"Fagnan","given":"Kjiersten"},{"family":"Martin","given":"Stanton"},{"family":"McCue","given":"Lee Ann"},{"family":"Mungall","given":"Christopher J."},{"family":"Mouncey","given":"Nigel J."},{"family":"Maxon","given":"Mary E."},{"family":"Eloe-Fadrosh","given":"Emiley A."}],"issued":{"date-parts":[["2020",6]]}}}],"schema":"https://github.com/citation-style-language/schema/raw/master/csl-citation.json"}</w:instrText>
      </w:r>
      <w:r>
        <w:rPr/>
      </w:r>
      <w:r>
        <w:rPr/>
        <w:fldChar w:fldCharType="separate"/>
      </w:r>
      <w:r>
        <w:rPr/>
      </w:r>
      <w:r>
        <w:rPr>
          <w:color w:themeColor="dark1" w:val="000000"/>
          <w:sz w:val="22"/>
          <w:vertAlign w:val="superscript"/>
        </w:rPr>
        <w:t>2,23</w:t>
      </w:r>
      <w:r>
        <w:rPr/>
      </w:r>
      <w:r>
        <w:rPr/>
        <w:fldChar w:fldCharType="end"/>
      </w:r>
      <w:r>
        <w:rPr>
          <w:color w:themeColor="dark1" w:val="000000"/>
          <w:sz w:val="22"/>
          <w:szCs w:val="22"/>
        </w:rPr>
        <w:t xml:space="preserve"> data portal, the Department of Energy’s Systems Biology Knowledgebase (KBase)</w:t>
      </w:r>
      <w:r>
        <w:fldChar w:fldCharType="begin"/>
      </w:r>
      <w:r>
        <w:rPr/>
        <w:instrText xml:space="preserve">ADDIN ZOTERO_ITEM CSL_CITATION {"citationID":"9TlsCcID","properties":{"formattedCitation":"\\super 3\\nosupersub{}","plainCitation":"3","noteIndex":0},"citationItems":[{"id":814,"uris":["http://zotero.org/groups/4622620/items/ZEMFB4QT"],"itemData":{"id":814,"type":"article-journal","container-title":"Nature Biotechnology","DOI":"10.1038/nbt.4163","ISSN":"1546-1696","issue":"7","journalAbbreviation":"Nat Biotechnol","language":"eng","note":"PMID: 29979655\nPMCID: PMC6870991","page":"566-569","source":"PubMed","title":"KBase: The United States Department of Energy Systems Biology Knowledgebase","title-short":"KBase","volume":"36","author":[{"family":"Arkin","given":"Adam P."},{"family":"Cottingham","given":"Robert W."},{"family":"Henry","given":"Christopher S."},{"family":"Harris","given":"Nomi L."},{"family":"Stevens","given":"Rick L."},{"family":"Maslov","given":"Sergei"},{"family":"Dehal","given":"Paramvir"},{"family":"Ware","given":"Doreen"},{"family":"Perez","given":"Fernando"},{"family":"Canon","given":"Shane"},{"family":"Sneddon","given":"Michael W."},{"family":"Henderson","given":"Matthew L."},{"family":"Riehl","given":"William J."},{"family":"Murphy-Olson","given":"Dan"},{"family":"Chan","given":"Stephen Y."},{"family":"Kamimura","given":"Roy T."},{"family":"Kumari","given":"Sunita"},{"family":"Drake","given":"Meghan M."},{"family":"Brettin","given":"Thomas S."},{"family":"Glass","given":"Elizabeth M."},{"family":"Chivian","given":"Dylan"},{"family":"Gunter","given":"Dan"},{"family":"Weston","given":"David J."},{"family":"Allen","given":"Benjamin H."},{"family":"Baumohl","given":"Jason"},{"family":"Best","given":"Aaron A."},{"family":"Bowen","given":"Ben"},{"family":"Brenner","given":"Steven E."},{"family":"Bun","given":"Christopher C."},{"family":"Chandonia","given":"John-Marc"},{"family":"Chia","given":"Jer-Ming"},{"family":"Colasanti","given":"Ric"},{"family":"Conrad","given":"Neal"},{"family":"Davis","given":"James J."},{"family":"Davison","given":"Brian H."},{"family":"DeJongh","given":"Matthew"},{"family":"Devoid","given":"Scott"},{"family":"Dietrich","given":"Emily"},{"family":"Dubchak","given":"Inna"},{"family":"Edirisinghe","given":"Janaka N."},{"family":"Fang","given":"Gang"},{"family":"Faria","given":"José P."},{"family":"Frybarger","given":"Paul M."},{"family":"Gerlach","given":"Wolfgang"},{"family":"Gerstein","given":"Mark"},{"family":"Greiner","given":"Annette"},{"family":"Gurtowski","given":"James"},{"family":"Haun","given":"Holly L."},{"family":"He","given":"Fei"},{"family":"Jain","given":"Rashmi"},{"family":"Joachimiak","given":"Marcin P."},{"family":"Keegan","given":"Kevin P."},{"family":"Kondo","given":"Shinnosuke"},{"family":"Kumar","given":"Vivek"},{"family":"Land","given":"Miriam L."},{"family":"Meyer","given":"Folker"},{"family":"Mills","given":"Marissa"},{"family":"Novichkov","given":"Pavel S."},{"family":"Oh","given":"Taeyun"},{"family":"Olsen","given":"Gary J."},{"family":"Olson","given":"Robert"},{"family":"Parrello","given":"Bruce"},{"family":"Pasternak","given":"Shiran"},{"family":"Pearson","given":"Erik"},{"family":"Poon","given":"Sarah S."},{"family":"Price","given":"Gavin A."},{"family":"Ramakrishnan","given":"Srividya"},{"family":"Ranjan","given":"Priya"},{"family":"Ronald","given":"Pamela C."},{"family":"Schatz","given":"Michael C."},{"family":"Seaver","given":"Samuel M. D."},{"family":"Shukla","given":"Maulik"},{"family":"Sutormin","given":"Roman A."},{"family":"Syed","given":"Mustafa H."},{"family":"Thomason","given":"James"},{"family":"Tintle","given":"Nathan L."},{"family":"Wang","given":"Daifeng"},{"family":"Xia","given":"Fangfang"},{"family":"Yoo","given":"Hyunseung"},{"family":"Yoo","given":"Shinjae"},{"family":"Yu","given":"Dantong"}],"issued":{"date-parts":[["2018",7,6]]}}}],"schema":"https://github.com/citation-style-language/schema/raw/master/csl-citation.json"}</w:instrText>
      </w:r>
      <w:r>
        <w:rPr/>
      </w:r>
      <w:r>
        <w:rPr/>
        <w:fldChar w:fldCharType="separate"/>
      </w:r>
      <w:r>
        <w:rPr/>
      </w:r>
      <w:r>
        <w:rPr>
          <w:color w:themeColor="dark1" w:val="000000"/>
          <w:sz w:val="22"/>
          <w:vertAlign w:val="superscript"/>
        </w:rPr>
        <w:t>3</w:t>
      </w:r>
      <w:r>
        <w:rPr/>
      </w:r>
      <w:r>
        <w:rPr/>
        <w:fldChar w:fldCharType="end"/>
      </w:r>
      <w:r>
        <w:rPr>
          <w:color w:themeColor="dark1" w:val="000000"/>
          <w:sz w:val="22"/>
          <w:szCs w:val="22"/>
        </w:rPr>
        <w:t xml:space="preserve">, and a GROW specific user interface released here, GROWdb Explorer. Each platform provides different ways to interact with data in the GROWdb: </w:t>
      </w:r>
    </w:p>
    <w:p>
      <w:pPr>
        <w:pStyle w:val="ListParagraph"/>
        <w:numPr>
          <w:ilvl w:val="0"/>
          <w:numId w:val="2"/>
        </w:numPr>
        <w:shd w:fill="FFFFFF" w:val="clear"/>
        <w:spacing w:lineRule="auto" w:line="480"/>
        <w:jc w:val="both"/>
        <w:rPr>
          <w:color w:themeColor="dark1" w:val="000000"/>
          <w:sz w:val="22"/>
          <w:szCs w:val="22"/>
        </w:rPr>
      </w:pPr>
      <w:r>
        <w:rPr>
          <w:i/>
          <w:iCs/>
          <w:color w:themeColor="dark1" w:val="000000"/>
          <w:sz w:val="22"/>
          <w:szCs w:val="22"/>
        </w:rPr>
        <w:t>NMDC</w:t>
      </w:r>
      <w:r>
        <w:rPr>
          <w:color w:themeColor="dark1" w:val="000000"/>
          <w:sz w:val="22"/>
          <w:szCs w:val="22"/>
        </w:rPr>
        <w:t xml:space="preserve"> GROWdb was a flagship project for the newly formed NMDC. Specifically, individual GROWdb datasets (metagenomes, metatranscriptomes, etc) are easily accessible and searchable through the NMDC data portal (</w:t>
      </w:r>
      <w:hyperlink r:id="rId9">
        <w:r>
          <w:rPr>
            <w:rStyle w:val="Hyperlink"/>
            <w:color w:themeColor="dark1" w:val="000000"/>
            <w:sz w:val="22"/>
            <w:szCs w:val="22"/>
          </w:rPr>
          <w:t>https://data.microbiomedata.org/</w:t>
        </w:r>
      </w:hyperlink>
      <w:r>
        <w:rPr>
          <w:color w:themeColor="dark1" w:val="000000"/>
          <w:sz w:val="22"/>
          <w:szCs w:val="22"/>
        </w:rPr>
        <w:t>), where they are systematically connected to each other and to a rich suite of sample information, other data collected on the same samples, and standard analysis results, following Findable, Accessible, Interoperable, and Reusable (FAIR) data practices</w:t>
      </w:r>
      <w:r>
        <w:fldChar w:fldCharType="begin"/>
      </w:r>
      <w:r>
        <w:rPr/>
        <w:instrText xml:space="preserve">ADDIN ZOTERO_ITEM CSL_CITATION {"citationID":"IJHRJG2g","properties":{"formattedCitation":"\\super 30\\nosupersub{}","plainCitation":"30","noteIndex":0},"citationItems":[{"id":1155,"uris":["http://zotero.org/users/7624876/items/LB5PGXCL"],"itemData":{"id":1155,"type":"article-journal","abstract":"There is an urgent need to improve the infrastructure supporting the reuse of scholarly data. A diverse set of stakeholders—representing academia, industry, funding agencies, and scholarly publishers—have come together to design and jointly endorse a concise and measureable set of principles that we refer to as the FAIR Data Principles. The intent is that these may act as a guideline for those wishing to enhance the reusability of their data holdings. Distinct from peer initiatives that focus on the human scholar, the FAIR Principles put specific emphasis on enhancing the ability of machines to automatically find and use the data, in addition to supporting its reuse by individuals. This Comment is the first formal publication of the FAIR Principles, and includes the rationale behind them, and some exemplar implementations in the community.","container-title":"Scientific Data","DOI":"10.1038/sdata.2016.18","ISSN":"2052-4463","issue":"1","journalAbbreviation":"Sci Data","language":"en","license":"2016 The Author(s)","note":"number: 1\npublisher: Nature Publishing Group","page":"160018","source":"www.nature.com","title":"The FAIR Guiding Principles for scientific data management and stewardship","volume":"3","author":[{"family":"Wilkinson","given":"Mark D."},{"family":"Dumontier","given":"Michel"},{"family":"Aalbersberg","given":"IJsbrand Jan"},{"family":"Appleton","given":"Gabrielle"},{"family":"Axton","given":"Myles"},{"family":"Baak","given":"Arie"},{"family":"Blomberg","given":"Niklas"},{"family":"Boiten","given":"Jan-Willem"},{"family":"Silva Santos","given":"Luiz Bonino","non-dropping-particle":"da"},{"family":"Bourne","given":"Philip E."},{"family":"Bouwman","given":"Jildau"},{"family":"Brookes","given":"Anthony J."},{"family":"Clark","given":"Tim"},{"family":"Crosas","given":"Mercè"},{"family":"Dillo","given":"Ingrid"},{"family":"Dumon","given":"Olivier"},{"family":"Edmunds","given":"Scott"},{"family":"Evelo","given":"Chris T."},{"family":"Finkers","given":"Richard"},{"family":"Gonzalez-Beltran","given":"Alejandra"},{"family":"Gray","given":"Alasdair J. G."},{"family":"Groth","given":"Paul"},{"family":"Goble","given":"Carole"},{"family":"Grethe","given":"Jeffrey S."},{"family":"Heringa","given":"Jaap"},{"family":"Hoen","given":"Peter A. C.","non-dropping-particle":"’t"},{"family":"Hooft","given":"Rob"},{"family":"Kuhn","given":"Tobias"},{"family":"Kok","given":"Ruben"},{"family":"Kok","given":"Joost"},{"family":"Lusher","given":"Scott J."},{"family":"Martone","given":"Maryann E."},{"family":"Mons","given":"Albert"},{"family":"Packer","given":"Abel L."},{"family":"Persson","given":"Bengt"},{"family":"Rocca-Serra","given":"Philippe"},{"family":"Roos","given":"Marco"},{"family":"Schaik","given":"Rene","non-dropping-particle":"van"},{"family":"Sansone","given":"Susanna-Assunta"},{"family":"Schultes","given":"Erik"},{"family":"Sengstag","given":"Thierry"},{"family":"Slater","given":"Ted"},{"family":"Strawn","given":"George"},{"family":"Swertz","given":"Morris A."},{"family":"Thompson","given":"Mark"},{"family":"Lei","given":"Johan","non-dropping-particle":"van der"},{"family":"Mulligen","given":"Erik","non-dropping-particle":"van"},{"family":"Velterop","given":"Jan"},{"family":"Waagmeester","given":"Andra"},{"family":"Wittenburg","given":"Peter"},{"family":"Wolstencroft","given":"Katherine"},{"family":"Zhao","given":"Jun"},{"family":"Mons","given":"Barend"}],"issued":{"date-parts":[["2016",3,15]]}}}],"schema":"https://github.com/citation-style-language/schema/raw/master/csl-citation.json"}</w:instrText>
      </w:r>
      <w:r>
        <w:rPr/>
      </w:r>
      <w:r>
        <w:rPr/>
        <w:fldChar w:fldCharType="separate"/>
      </w:r>
      <w:r>
        <w:rPr/>
      </w:r>
      <w:r>
        <w:rPr>
          <w:color w:themeColor="dark1" w:val="000000"/>
          <w:sz w:val="22"/>
          <w:vertAlign w:val="superscript"/>
        </w:rPr>
        <w:t>30</w:t>
      </w:r>
      <w:r>
        <w:rPr/>
      </w:r>
      <w:r>
        <w:rPr/>
        <w:fldChar w:fldCharType="end"/>
      </w:r>
      <w:r>
        <w:rPr>
          <w:color w:themeColor="dark1" w:val="000000"/>
          <w:sz w:val="22"/>
          <w:szCs w:val="22"/>
        </w:rPr>
        <w:t>.</w:t>
      </w:r>
    </w:p>
    <w:p>
      <w:pPr>
        <w:pStyle w:val="ListParagraph"/>
        <w:numPr>
          <w:ilvl w:val="0"/>
          <w:numId w:val="2"/>
        </w:numPr>
        <w:shd w:fill="FFFFFF" w:val="clear"/>
        <w:spacing w:lineRule="auto" w:line="480"/>
        <w:jc w:val="both"/>
        <w:rPr>
          <w:color w:themeColor="dark1" w:val="000000"/>
          <w:sz w:val="22"/>
          <w:szCs w:val="22"/>
        </w:rPr>
      </w:pPr>
      <w:r>
        <w:rPr>
          <w:i/>
          <w:iCs/>
          <w:color w:themeColor="dark1" w:val="000000"/>
          <w:sz w:val="22"/>
          <w:szCs w:val="22"/>
        </w:rPr>
        <w:t xml:space="preserve">KBase </w:t>
      </w:r>
      <w:r>
        <w:rPr>
          <w:color w:themeColor="dark1" w:val="000000"/>
          <w:sz w:val="22"/>
          <w:szCs w:val="22"/>
        </w:rPr>
        <w:t>GROWdb is a publicly available collection within KBase</w:t>
      </w:r>
      <w:r>
        <w:fldChar w:fldCharType="begin"/>
      </w:r>
      <w:r>
        <w:rPr/>
        <w:instrText xml:space="preserve">ADDIN ZOTERO_ITEM CSL_CITATION {"citationID":"G5jxaxs3","properties":{"formattedCitation":"\\super 3\\nosupersub{}","plainCitation":"3","noteIndex":0},"citationItems":[{"id":814,"uris":["http://zotero.org/groups/4622620/items/ZEMFB4QT"],"itemData":{"id":814,"type":"article-journal","container-title":"Nature Biotechnology","DOI":"10.1038/nbt.4163","ISSN":"1546-1696","issue":"7","journalAbbreviation":"Nat Biotechnol","language":"eng","note":"PMID: 29979655\nPMCID: PMC6870991","page":"566-569","source":"PubMed","title":"KBase: The United States Department of Energy Systems Biology Knowledgebase","title-short":"KBase","volume":"36","author":[{"family":"Arkin","given":"Adam P."},{"family":"Cottingham","given":"Robert W."},{"family":"Henry","given":"Christopher S."},{"family":"Harris","given":"Nomi L."},{"family":"Stevens","given":"Rick L."},{"family":"Maslov","given":"Sergei"},{"family":"Dehal","given":"Paramvir"},{"family":"Ware","given":"Doreen"},{"family":"Perez","given":"Fernando"},{"family":"Canon","given":"Shane"},{"family":"Sneddon","given":"Michael W."},{"family":"Henderson","given":"Matthew L."},{"family":"Riehl","given":"William J."},{"family":"Murphy-Olson","given":"Dan"},{"family":"Chan","given":"Stephen Y."},{"family":"Kamimura","given":"Roy T."},{"family":"Kumari","given":"Sunita"},{"family":"Drake","given":"Meghan M."},{"family":"Brettin","given":"Thomas S."},{"family":"Glass","given":"Elizabeth M."},{"family":"Chivian","given":"Dylan"},{"family":"Gunter","given":"Dan"},{"family":"Weston","given":"David J."},{"family":"Allen","given":"Benjamin H."},{"family":"Baumohl","given":"Jason"},{"family":"Best","given":"Aaron A."},{"family":"Bowen","given":"Ben"},{"family":"Brenner","given":"Steven E."},{"family":"Bun","given":"Christopher C."},{"family":"Chandonia","given":"John-Marc"},{"family":"Chia","given":"Jer-Ming"},{"family":"Colasanti","given":"Ric"},{"family":"Conrad","given":"Neal"},{"family":"Davis","given":"James J."},{"family":"Davison","given":"Brian H."},{"family":"DeJongh","given":"Matthew"},{"family":"Devoid","given":"Scott"},{"family":"Dietrich","given":"Emily"},{"family":"Dubchak","given":"Inna"},{"family":"Edirisinghe","given":"Janaka N."},{"family":"Fang","given":"Gang"},{"family":"Faria","given":"José P."},{"family":"Frybarger","given":"Paul M."},{"family":"Gerlach","given":"Wolfgang"},{"family":"Gerstein","given":"Mark"},{"family":"Greiner","given":"Annette"},{"family":"Gurtowski","given":"James"},{"family":"Haun","given":"Holly L."},{"family":"He","given":"Fei"},{"family":"Jain","given":"Rashmi"},{"family":"Joachimiak","given":"Marcin P."},{"family":"Keegan","given":"Kevin P."},{"family":"Kondo","given":"Shinnosuke"},{"family":"Kumar","given":"Vivek"},{"family":"Land","given":"Miriam L."},{"family":"Meyer","given":"Folker"},{"family":"Mills","given":"Marissa"},{"family":"Novichkov","given":"Pavel S."},{"family":"Oh","given":"Taeyun"},{"family":"Olsen","given":"Gary J."},{"family":"Olson","given":"Robert"},{"family":"Parrello","given":"Bruce"},{"family":"Pasternak","given":"Shiran"},{"family":"Pearson","given":"Erik"},{"family":"Poon","given":"Sarah S."},{"family":"Price","given":"Gavin A."},{"family":"Ramakrishnan","given":"Srividya"},{"family":"Ranjan","given":"Priya"},{"family":"Ronald","given":"Pamela C."},{"family":"Schatz","given":"Michael C."},{"family":"Seaver","given":"Samuel M. D."},{"family":"Shukla","given":"Maulik"},{"family":"Sutormin","given":"Roman A."},{"family":"Syed","given":"Mustafa H."},{"family":"Thomason","given":"James"},{"family":"Tintle","given":"Nathan L."},{"family":"Wang","given":"Daifeng"},{"family":"Xia","given":"Fangfang"},{"family":"Yoo","given":"Hyunseung"},{"family":"Yoo","given":"Shinjae"},{"family":"Yu","given":"Dantong"}],"issued":{"date-parts":[["2018",7,6]]}}}],"schema":"https://github.com/citation-style-language/schema/raw/master/csl-citation.json"}</w:instrText>
      </w:r>
      <w:r>
        <w:rPr/>
      </w:r>
      <w:r>
        <w:rPr/>
        <w:fldChar w:fldCharType="separate"/>
      </w:r>
      <w:r>
        <w:rPr/>
      </w:r>
      <w:r>
        <w:rPr>
          <w:color w:themeColor="dark1" w:val="000000"/>
          <w:sz w:val="22"/>
          <w:vertAlign w:val="superscript"/>
        </w:rPr>
        <w:t>3</w:t>
      </w:r>
      <w:r>
        <w:rPr/>
      </w:r>
      <w:r>
        <w:rPr/>
        <w:fldChar w:fldCharType="end"/>
      </w:r>
      <w:r>
        <w:rPr>
          <w:color w:themeColor="dark1" w:val="000000"/>
          <w:sz w:val="22"/>
          <w:szCs w:val="22"/>
        </w:rPr>
        <w:t>, with samples, MAGs, and corresponding genome scale metabolic models found in the KBase narrative structure (https://doi.org/10.25982/109073.30/1895615). Access within KBase allows for immediate access and reuse of data, including comparison to private data analyses using KBase’s 500+ analysis tools, in a point and click format.</w:t>
      </w:r>
    </w:p>
    <w:p>
      <w:pPr>
        <w:pStyle w:val="ListParagraph"/>
        <w:numPr>
          <w:ilvl w:val="0"/>
          <w:numId w:val="2"/>
        </w:numPr>
        <w:shd w:fill="FFFFFF" w:val="clear"/>
        <w:spacing w:lineRule="auto" w:line="480"/>
        <w:jc w:val="both"/>
        <w:rPr>
          <w:color w:themeColor="dark1" w:val="000000"/>
          <w:sz w:val="22"/>
          <w:szCs w:val="22"/>
        </w:rPr>
      </w:pPr>
      <w:r>
        <w:rPr>
          <w:i/>
          <w:iCs/>
          <w:color w:themeColor="dark1" w:val="000000"/>
          <w:sz w:val="22"/>
          <w:szCs w:val="22"/>
        </w:rPr>
        <w:t xml:space="preserve">GROWdb Explorer </w:t>
      </w:r>
      <w:r>
        <w:rPr>
          <w:color w:themeColor="dark1" w:val="000000"/>
          <w:sz w:val="22"/>
          <w:szCs w:val="22"/>
        </w:rPr>
        <w:t>is a graphical user interface built through the Colorado State University Geospatial Centroid (</w:t>
      </w:r>
      <w:r>
        <w:rPr>
          <w:color w:themeColor="dark1" w:val="000000"/>
          <w:sz w:val="22"/>
          <w:szCs w:val="22"/>
          <w:u w:val="single"/>
        </w:rPr>
        <w:t>https://geocentroid.shinyapps.io/GROWdatabase/</w:t>
      </w:r>
      <w:r>
        <w:rPr>
          <w:color w:themeColor="dark1" w:val="000000"/>
          <w:sz w:val="22"/>
          <w:szCs w:val="22"/>
        </w:rPr>
        <w:t xml:space="preserve">), allowing users to search and graph microbial and spatial data simultaneously. Here the microbial data was distilled into functional gene information, so that biogeochemical contributions and the microorganisms catalyzing them can be assessed and visualized rapidly across the dataset. </w:t>
      </w:r>
    </w:p>
    <w:p>
      <w:pPr>
        <w:pStyle w:val="Normal"/>
        <w:shd w:fill="FFFFFF" w:val="clear"/>
        <w:spacing w:lineRule="auto" w:line="480" w:before="0" w:after="0"/>
        <w:contextualSpacing/>
        <w:jc w:val="both"/>
        <w:rPr>
          <w:color w:themeColor="dark1" w:val="000000"/>
          <w:sz w:val="22"/>
          <w:szCs w:val="22"/>
        </w:rPr>
      </w:pPr>
      <w:r>
        <w:rPr>
          <w:color w:themeColor="dark1" w:val="000000"/>
          <w:sz w:val="22"/>
          <w:szCs w:val="22"/>
        </w:rPr>
        <w:t>In summary, GROWdb represents the first publicly available genome collection from rivers and offers data that can be leveraged across microbiome studies. GROWdb is an expanding repository to incorporate and unify global river multi-omic data for the future.</w:t>
      </w:r>
    </w:p>
    <w:p>
      <w:pPr>
        <w:pStyle w:val="Normal"/>
        <w:shd w:fill="FFFFFF" w:val="clear"/>
        <w:spacing w:lineRule="auto" w:line="480" w:before="0" w:after="0"/>
        <w:contextualSpacing/>
        <w:jc w:val="both"/>
        <w:rPr>
          <w:color w:themeColor="dark1" w:val="000000"/>
          <w:sz w:val="22"/>
          <w:szCs w:val="22"/>
        </w:rPr>
      </w:pPr>
      <w:r>
        <w:rPr>
          <w:color w:themeColor="dark1" w:val="000000"/>
          <w:sz w:val="22"/>
          <w:szCs w:val="22"/>
        </w:rPr>
      </w:r>
    </w:p>
    <w:p>
      <w:pPr>
        <w:pStyle w:val="Normal"/>
        <w:shd w:fill="FFFFFF" w:val="clear"/>
        <w:spacing w:lineRule="auto" w:line="480" w:before="0" w:after="0"/>
        <w:contextualSpacing/>
        <w:jc w:val="both"/>
        <w:rPr>
          <w:b/>
          <w:bCs/>
          <w:color w:themeColor="dark1" w:val="000000"/>
          <w:sz w:val="22"/>
          <w:szCs w:val="22"/>
        </w:rPr>
      </w:pPr>
      <w:r>
        <w:rPr>
          <w:b/>
          <w:bCs/>
          <w:color w:themeColor="dark1" w:val="000000"/>
          <w:sz w:val="22"/>
          <w:szCs w:val="22"/>
        </w:rPr>
        <w:t>Code availability</w:t>
      </w:r>
    </w:p>
    <w:p>
      <w:pPr>
        <w:pStyle w:val="Normal"/>
        <w:shd w:fill="FFFFFF" w:val="clear"/>
        <w:spacing w:lineRule="auto" w:line="480" w:before="0" w:after="0"/>
        <w:contextualSpacing/>
        <w:jc w:val="both"/>
        <w:rPr>
          <w:color w:themeColor="dark1" w:val="000000"/>
          <w:sz w:val="22"/>
          <w:szCs w:val="22"/>
        </w:rPr>
      </w:pPr>
      <w:r>
        <w:rPr>
          <w:color w:themeColor="dark1" w:val="000000"/>
          <w:sz w:val="22"/>
          <w:szCs w:val="22"/>
        </w:rPr>
        <w:t>All scripts involved with microbial data generation, processing, curation, and visualization are available on GitHub (</w:t>
      </w:r>
      <w:hyperlink r:id="rId10">
        <w:r>
          <w:rPr>
            <w:rStyle w:val="Hyperlink"/>
            <w:color w:themeColor="dark1" w:val="000000"/>
            <w:sz w:val="22"/>
            <w:szCs w:val="22"/>
          </w:rPr>
          <w:t>https://github.com/jmikayla1991/Genome-Resolved-Open-Watersheds-database-GROWdb/tree/main</w:t>
        </w:r>
      </w:hyperlink>
      <w:r>
        <w:rPr>
          <w:color w:themeColor="dark1" w:val="000000"/>
          <w:sz w:val="22"/>
          <w:szCs w:val="22"/>
        </w:rPr>
        <w:t>). Code for geospatial analysis and GROWdb Explorer are available on GitHub (</w:t>
      </w:r>
      <w:hyperlink r:id="rId11">
        <w:r>
          <w:rPr>
            <w:rStyle w:val="Hyperlink"/>
            <w:color w:themeColor="dark1" w:val="000000"/>
            <w:sz w:val="22"/>
            <w:szCs w:val="22"/>
          </w:rPr>
          <w:t>https://github.com/rossyndicate/GROWdb</w:t>
        </w:r>
      </w:hyperlink>
      <w:r>
        <w:rPr>
          <w:color w:themeColor="dark1" w:val="000000"/>
          <w:sz w:val="22"/>
          <w:szCs w:val="22"/>
        </w:rPr>
        <w:t xml:space="preserve">). </w:t>
      </w:r>
    </w:p>
    <w:p>
      <w:pPr>
        <w:pStyle w:val="Normal"/>
        <w:pBdr/>
        <w:spacing w:lineRule="auto" w:line="480" w:before="0" w:after="0"/>
        <w:contextualSpacing/>
        <w:rPr>
          <w:b/>
          <w:color w:themeColor="dark1" w:val="000000"/>
          <w:sz w:val="22"/>
          <w:szCs w:val="22"/>
        </w:rPr>
      </w:pPr>
      <w:r>
        <w:rPr>
          <w:b/>
          <w:color w:themeColor="dark1" w:val="000000"/>
          <w:sz w:val="22"/>
          <w:szCs w:val="22"/>
        </w:rPr>
      </w:r>
    </w:p>
    <w:p>
      <w:pPr>
        <w:pStyle w:val="Normal"/>
        <w:pBdr/>
        <w:spacing w:lineRule="auto" w:line="480" w:before="0" w:after="0"/>
        <w:contextualSpacing/>
        <w:rPr>
          <w:b/>
          <w:color w:themeColor="dark1" w:val="000000"/>
          <w:sz w:val="22"/>
          <w:szCs w:val="22"/>
        </w:rPr>
      </w:pPr>
      <w:r>
        <w:rPr>
          <w:b/>
          <w:color w:themeColor="dark1" w:val="000000"/>
          <w:sz w:val="22"/>
          <w:szCs w:val="22"/>
        </w:rPr>
        <w:t>Funding </w:t>
      </w:r>
    </w:p>
    <w:p>
      <w:pPr>
        <w:pStyle w:val="Normal"/>
        <w:spacing w:lineRule="auto" w:line="480" w:before="0" w:after="0"/>
        <w:ind w:firstLine="720"/>
        <w:contextualSpacing/>
        <w:rPr>
          <w:color w:themeColor="dark1" w:val="000000"/>
          <w:sz w:val="22"/>
          <w:szCs w:val="22"/>
        </w:rPr>
      </w:pPr>
      <w:r>
        <w:rPr>
          <w:color w:themeColor="dark1" w:val="000000"/>
          <w:sz w:val="22"/>
          <w:szCs w:val="22"/>
        </w:rPr>
        <w:t>This work was partially supported by awards from U.S. Department of Energy</w:t>
      </w:r>
      <w:r>
        <w:rPr>
          <w:color w:themeColor="dark1" w:val="000000"/>
          <w:sz w:val="22"/>
          <w:szCs w:val="22"/>
          <w:shd w:fill="FFFFFF" w:val="clear"/>
        </w:rPr>
        <w:t xml:space="preserve"> (DOE) Office of Science, Office of Biological and Environmental Research (BER) grants DE-SC0023084 (MAB, BBM, KCW) and DE-SC0021350 </w:t>
      </w:r>
      <w:r>
        <w:rPr>
          <w:color w:themeColor="dark1" w:val="000000"/>
          <w:sz w:val="22"/>
          <w:szCs w:val="22"/>
        </w:rPr>
        <w:t xml:space="preserve">(MAB, DMS, CSH, CSM, KCW). </w:t>
      </w:r>
      <w:r>
        <w:rPr>
          <w:color w:themeColor="dark1" w:val="000000"/>
          <w:sz w:val="22"/>
          <w:szCs w:val="22"/>
          <w:shd w:fill="FFFFFF" w:val="clear"/>
        </w:rPr>
        <w:t>BCC, TB, and SPG were partially supported by U.S National Science Foundation awards DEB</w:t>
      </w:r>
      <w:r>
        <w:rPr>
          <w:bCs/>
          <w:color w:themeColor="dark1" w:val="000000"/>
          <w:sz w:val="22"/>
          <w:szCs w:val="22"/>
          <w:shd w:fill="FFFFFF" w:val="clear"/>
        </w:rPr>
        <w:t xml:space="preserve">1840243, </w:t>
      </w:r>
      <w:r>
        <w:rPr>
          <w:bCs/>
          <w:color w:themeColor="dark1" w:val="000000"/>
          <w:sz w:val="22"/>
          <w:szCs w:val="22"/>
        </w:rPr>
        <w:t>EAR</w:t>
      </w:r>
      <w:r>
        <w:rPr>
          <w:color w:themeColor="dark1" w:val="000000"/>
        </w:rPr>
        <w:t xml:space="preserve">1836768, and </w:t>
      </w:r>
      <w:r>
        <w:rPr>
          <w:bCs/>
          <w:color w:themeColor="dark1" w:val="000000"/>
          <w:sz w:val="22"/>
          <w:szCs w:val="22"/>
          <w:shd w:fill="FFFFFF" w:val="clear"/>
        </w:rPr>
        <w:t>DEB1457794</w:t>
      </w:r>
      <w:r>
        <w:rPr>
          <w:color w:themeColor="dark1" w:val="000000"/>
          <w:sz w:val="22"/>
          <w:szCs w:val="22"/>
          <w:shd w:fill="FFFFFF" w:val="clear"/>
        </w:rPr>
        <w:t xml:space="preserve">. </w:t>
      </w:r>
      <w:r>
        <w:rPr>
          <w:color w:themeColor="dark1" w:val="000000"/>
          <w:sz w:val="22"/>
          <w:szCs w:val="22"/>
        </w:rPr>
        <w:t xml:space="preserve">A portion of this work was also performed by MAB under a subcontract to KCW from the River Corridor Science Focus Area (RCSFA) at Pacific Northwest National Laboratory (PNNL) and funded by the DOE BER Environmental System Science (ESS) Program. PNNL is operated by Battelle Memorial Institute for the DOE under Contract No. DE-AC05-76RL01830. WHONDRS efforts described in this manuscript, JCS, and AEG were also funded under the RCSFA at PNNL by DOE BER ESS. Metagenomic and metatranscriptomic sequencing was performed at the Joint Genome Institute under a Community Science Program and the University of Colorado Anschutz’s Genomics Shared Resource. </w:t>
      </w:r>
      <w:r>
        <w:rPr>
          <w:rFonts w:eastAsia="Calibri"/>
          <w:color w:themeColor="dark1" w:val="000000"/>
          <w:sz w:val="22"/>
          <w:szCs w:val="22"/>
        </w:rPr>
        <w:t xml:space="preserve">The work (proposal: 10.46936/10.25585/60001289) conducted by the U.S. Department of Energy Joint Genome Institute (https://ror.org/04xm1d337), a DOE Office of Science User Facility, is supported by the Office of Science of the U.S. Department of Energy operated under Contract No. DE-AC02-05CH11231. </w:t>
      </w:r>
      <w:r>
        <w:rPr>
          <w:color w:themeColor="dark1" w:val="000000"/>
          <w:sz w:val="22"/>
          <w:szCs w:val="22"/>
        </w:rPr>
        <w:t>Work conducted at the Genomics Shared Resource at University of Colorado was supported by the Cancer Center Support Grant (P30CA046934). The work conducted by the National Microbiome Data Collaborative (</w:t>
      </w:r>
      <w:hyperlink r:id="rId12">
        <w:r>
          <w:rPr>
            <w:rStyle w:val="Hyperlink"/>
            <w:color w:themeColor="dark1" w:val="000000"/>
            <w:sz w:val="22"/>
            <w:szCs w:val="22"/>
          </w:rPr>
          <w:t>https://ror.org/05cwx3318</w:t>
        </w:r>
      </w:hyperlink>
      <w:r>
        <w:rPr>
          <w:color w:themeColor="dark1" w:val="000000"/>
          <w:sz w:val="22"/>
          <w:szCs w:val="22"/>
        </w:rPr>
        <w:t>) is supported by the Genomic Science Program in the U.S. Department of Energy, Office of Science, Office of Biological and Environmental Research (BER) under contract numbers DE-AC02-05CH11231 (LBNL), 89233218CNA000001 (LANL), and DE-AC05-76RL01830 (PNNL).</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pBdr/>
        <w:spacing w:lineRule="auto" w:line="480" w:before="0" w:after="0"/>
        <w:contextualSpacing/>
        <w:rPr>
          <w:b/>
          <w:color w:themeColor="dark1" w:val="000000"/>
          <w:sz w:val="22"/>
          <w:szCs w:val="22"/>
        </w:rPr>
      </w:pPr>
      <w:r>
        <w:rPr>
          <w:b/>
          <w:color w:themeColor="dark1" w:val="000000"/>
          <w:sz w:val="22"/>
          <w:szCs w:val="22"/>
        </w:rPr>
        <w:t>Acknowledgements </w:t>
      </w:r>
    </w:p>
    <w:p>
      <w:pPr>
        <w:pStyle w:val="Normal"/>
        <w:pBdr/>
        <w:spacing w:lineRule="auto" w:line="480" w:before="0" w:after="0"/>
        <w:ind w:firstLine="720"/>
        <w:contextualSpacing/>
        <w:rPr>
          <w:color w:themeColor="dark1" w:val="000000"/>
          <w:sz w:val="22"/>
          <w:szCs w:val="22"/>
        </w:rPr>
      </w:pPr>
      <w:r>
        <w:rPr>
          <w:color w:themeColor="dark1" w:val="000000"/>
          <w:sz w:val="22"/>
          <w:szCs w:val="22"/>
        </w:rPr>
        <w:t xml:space="preserve">Samples were sequenced and processed as a part of the Genome Resolved Open Watersheds database (GROWdb) effort to sequence global watersheds. A portion of the samples and data used in this manuscript were generated as part of the U.S. Geological Survey NWQN program in collaboration with BCC. We thank Melissa Riskin and USGS scientists for sample collection, and Lindy Fine, Colleen Kellogg, Jérôme Payet, Dawn URycki, and a team of undergraduate interns at Oregon State University for DNA sample extraction.  A portion of samples and data used in this manuscript were generated as a part of the WHONDRS global crowdsourced Summer 2019 Sampling (S19S) and we thank those that participated in the design and implementation of that effort. We also thank Tyson Claffey and Richard Wolfe for Colorado State University server management and Zach Crockett at KBase for generation of sample set Digital Object Identifier. </w:t>
      </w:r>
    </w:p>
    <w:p>
      <w:pPr>
        <w:pStyle w:val="Normal"/>
        <w:pBdr/>
        <w:spacing w:lineRule="auto" w:line="480" w:before="0" w:after="0"/>
        <w:contextualSpacing/>
        <w:rPr>
          <w:color w:themeColor="dark1" w:val="000000"/>
          <w:sz w:val="22"/>
          <w:szCs w:val="22"/>
        </w:rPr>
      </w:pPr>
      <w:r>
        <w:rPr>
          <w:color w:themeColor="dark1" w:val="000000"/>
          <w:sz w:val="22"/>
          <w:szCs w:val="22"/>
        </w:rPr>
      </w:r>
    </w:p>
    <w:p>
      <w:pPr>
        <w:pStyle w:val="Normal"/>
        <w:pBdr/>
        <w:spacing w:lineRule="auto" w:line="480" w:before="0" w:after="0"/>
        <w:contextualSpacing/>
        <w:rPr>
          <w:color w:themeColor="dark1" w:val="000000"/>
          <w:sz w:val="22"/>
          <w:szCs w:val="22"/>
        </w:rPr>
      </w:pPr>
      <w:r>
        <w:rPr>
          <w:b/>
          <w:bCs/>
          <w:color w:themeColor="dark1" w:val="000000"/>
          <w:sz w:val="22"/>
          <w:szCs w:val="22"/>
        </w:rPr>
        <w:t xml:space="preserve">Author contributions </w:t>
      </w:r>
      <w:r>
        <w:rPr>
          <w:color w:themeColor="dark1" w:val="000000"/>
          <w:sz w:val="22"/>
          <w:szCs w:val="22"/>
        </w:rPr>
        <w:t xml:space="preserve">M.A.B., J.C.S, and K.C.W. conceptualized, designed, and supervised the study. M.A.B., K.R.W., F.L., J.N.E., J.P.F., R.A.D., A.E.G., C.P., S.R., E.A.E.F., S.P.G, E.M.W.C., C.S.H., M.R.V.R., B.C.C., J.C.S., and K.C.W. performed and supervised experimental work to generate data. M.A.B., B.B.M., K.R.W., B.J.W., A.C.M., D.M.S., I.L., and C.S.M. analyzed and visualized the data. M.A.B., K.R.W., F.L., J.N.E., J.P.F., A.E.G., and E.M.W.C., curated the data. M.A.B. and K.C.W. drafted the manuscript, with contributions from B.B.M., A.C.M., M.B.S., C.S.M., and J.C.S. All authors read, commented on, and edited the manuscript, as well as approved its final form. </w:t>
      </w:r>
    </w:p>
    <w:p>
      <w:pPr>
        <w:pStyle w:val="Normal"/>
        <w:pBdr/>
        <w:spacing w:lineRule="auto" w:line="480" w:before="0" w:after="0"/>
        <w:contextualSpacing/>
        <w:rPr>
          <w:b/>
          <w:bCs/>
          <w:color w:themeColor="dark1" w:val="000000"/>
          <w:sz w:val="22"/>
          <w:szCs w:val="22"/>
        </w:rPr>
      </w:pPr>
      <w:r>
        <w:rPr>
          <w:b/>
          <w:bCs/>
          <w:color w:themeColor="dark1" w:val="000000"/>
          <w:sz w:val="22"/>
          <w:szCs w:val="22"/>
        </w:rPr>
      </w:r>
    </w:p>
    <w:p>
      <w:pPr>
        <w:pStyle w:val="Normal"/>
        <w:pBdr/>
        <w:spacing w:lineRule="auto" w:line="480" w:before="0" w:after="0"/>
        <w:contextualSpacing/>
        <w:rPr>
          <w:color w:themeColor="dark1" w:val="000000"/>
          <w:sz w:val="22"/>
          <w:szCs w:val="22"/>
        </w:rPr>
      </w:pPr>
      <w:r>
        <w:rPr>
          <w:b/>
          <w:bCs/>
          <w:color w:themeColor="dark1" w:val="000000"/>
          <w:sz w:val="22"/>
          <w:szCs w:val="22"/>
        </w:rPr>
        <w:t xml:space="preserve">Competing interests </w:t>
      </w:r>
      <w:r>
        <w:rPr>
          <w:color w:themeColor="dark1" w:val="000000"/>
          <w:sz w:val="22"/>
          <w:szCs w:val="22"/>
        </w:rPr>
        <w:t xml:space="preserve">The authors declare no competing interests. </w:t>
      </w:r>
    </w:p>
    <w:p>
      <w:pPr>
        <w:pStyle w:val="Normal"/>
        <w:rPr>
          <w:color w:themeColor="dark1" w:val="000000"/>
          <w:sz w:val="22"/>
          <w:szCs w:val="22"/>
        </w:rPr>
      </w:pPr>
      <w:r>
        <w:rPr>
          <w:color w:themeColor="dark1" w:val="000000"/>
          <w:sz w:val="22"/>
          <w:szCs w:val="22"/>
        </w:rPr>
      </w:r>
      <w:r>
        <w:br w:type="page"/>
      </w:r>
    </w:p>
    <w:p>
      <w:pPr>
        <w:pStyle w:val="Normal"/>
        <w:spacing w:before="0" w:after="0"/>
        <w:rPr>
          <w:color w:themeColor="dark1" w:val="000000"/>
          <w:sz w:val="22"/>
          <w:szCs w:val="22"/>
        </w:rPr>
      </w:pPr>
      <w:r>
        <w:rPr>
          <w:color w:themeColor="dark1" w:val="000000"/>
          <w:sz w:val="22"/>
          <w:szCs w:val="22"/>
        </w:rPr>
      </w:r>
    </w:p>
    <w:p>
      <w:pPr>
        <w:pStyle w:val="Normal"/>
        <w:spacing w:lineRule="auto" w:line="480" w:before="0" w:after="0"/>
        <w:contextualSpacing/>
        <w:rPr>
          <w:color w:themeColor="dark1" w:val="000000"/>
          <w:sz w:val="22"/>
          <w:szCs w:val="22"/>
        </w:rPr>
      </w:pPr>
      <w:r>
        <w:rPr/>
        <w:drawing>
          <wp:inline distT="0" distB="0" distL="0" distR="0">
            <wp:extent cx="5486400" cy="7088505"/>
            <wp:effectExtent l="0" t="0" r="0" b="0"/>
            <wp:docPr id="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A screenshot of a computer&#10;&#10;Description automatically generated"/>
                    <pic:cNvPicPr>
                      <a:picLocks noChangeAspect="1" noChangeArrowheads="1"/>
                    </pic:cNvPicPr>
                  </pic:nvPicPr>
                  <pic:blipFill>
                    <a:blip r:embed="rId13"/>
                    <a:srcRect l="18284" t="0" r="0" b="0"/>
                    <a:stretch>
                      <a:fillRect/>
                    </a:stretch>
                  </pic:blipFill>
                  <pic:spPr bwMode="auto">
                    <a:xfrm>
                      <a:off x="0" y="0"/>
                      <a:ext cx="5486400" cy="7088505"/>
                    </a:xfrm>
                    <a:prstGeom prst="rect">
                      <a:avLst/>
                    </a:prstGeom>
                  </pic:spPr>
                </pic:pic>
              </a:graphicData>
            </a:graphic>
          </wp:inline>
        </w:drawing>
      </w:r>
    </w:p>
    <w:p>
      <w:pPr>
        <w:pStyle w:val="Normal"/>
        <w:spacing w:lineRule="auto" w:line="480" w:before="0" w:after="0"/>
        <w:contextualSpacing/>
        <w:rPr>
          <w:color w:themeColor="dark1" w:val="000000"/>
          <w:sz w:val="22"/>
          <w:szCs w:val="22"/>
          <w:shd w:fill="FFFFFF" w:val="clear"/>
        </w:rPr>
      </w:pPr>
      <w:r>
        <w:rPr>
          <w:b/>
          <w:bCs/>
          <w:color w:themeColor="dark1" w:val="000000"/>
          <w:sz w:val="22"/>
          <w:szCs w:val="22"/>
          <w:shd w:fill="FFFFFF" w:val="clear"/>
        </w:rPr>
        <w:t>Figure 1. Distributed sampling and sequencing of rivers enabled the construction of the Genome Resolved Open Watersheds (GROW). </w:t>
      </w:r>
      <w:r>
        <w:rPr>
          <w:color w:themeColor="dark1" w:val="000000"/>
          <w:sz w:val="22"/>
          <w:szCs w:val="22"/>
          <w:shd w:fill="FFFFFF" w:val="clear"/>
        </w:rPr>
        <w:t xml:space="preserve">A) Workflow denoting the number of samples and resulting datasets made up of geospatial and microbiome (metagenomics, metatranscriptomics) data. GROWdb data are accessible through KBase, NMDC, and the Geospatial Centroid, with QR codes directing to online data location. B) Plot showing the number of samples with paired data types (denoted as filled black circles below) as stacked bars colored by hydrologic unit, and number of samples per analysis as black solid bars. C) GROW sampling across the United States with points marking a sampling location, color-coded by the microbiome analysis performed (MetaG, red; MetaT, yellow; paired MetaG and MetaT, blue). Boxed numbers and corresponding river color indicate hydrologic unit (HUC-2). </w:t>
      </w:r>
    </w:p>
    <w:p>
      <w:pPr>
        <w:pStyle w:val="Normal"/>
        <w:spacing w:lineRule="auto" w:line="480" w:before="0" w:after="0"/>
        <w:contextualSpacing/>
        <w:rPr>
          <w:color w:themeColor="dark1" w:val="000000"/>
          <w:sz w:val="22"/>
          <w:szCs w:val="22"/>
          <w:shd w:fill="FFFFFF" w:val="clear"/>
        </w:rPr>
      </w:pPr>
      <w:r>
        <w:rPr>
          <w:color w:themeColor="dark1" w:val="000000"/>
          <w:sz w:val="22"/>
          <w:szCs w:val="22"/>
          <w:shd w:fill="FFFFFF" w:val="clear"/>
        </w:rPr>
      </w:r>
    </w:p>
    <w:p>
      <w:pPr>
        <w:pStyle w:val="Normal"/>
        <w:spacing w:lineRule="auto" w:line="480" w:before="0" w:after="0"/>
        <w:contextualSpacing/>
        <w:jc w:val="center"/>
        <w:rPr>
          <w:b/>
          <w:bCs/>
          <w:color w:themeColor="dark1" w:val="000000"/>
          <w:sz w:val="22"/>
          <w:szCs w:val="22"/>
        </w:rPr>
      </w:pPr>
      <w:r>
        <w:rPr/>
        <w:drawing>
          <wp:inline distT="0" distB="0" distL="0" distR="0">
            <wp:extent cx="5188585" cy="7005320"/>
            <wp:effectExtent l="0" t="0" r="0" b="0"/>
            <wp:docPr id="2" name="Picture 5"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A screen shot of a diagram&#10;&#10;Description automatically generated"/>
                    <pic:cNvPicPr>
                      <a:picLocks noChangeAspect="1" noChangeArrowheads="1"/>
                    </pic:cNvPicPr>
                  </pic:nvPicPr>
                  <pic:blipFill>
                    <a:blip r:embed="rId14"/>
                    <a:stretch>
                      <a:fillRect/>
                    </a:stretch>
                  </pic:blipFill>
                  <pic:spPr bwMode="auto">
                    <a:xfrm>
                      <a:off x="0" y="0"/>
                      <a:ext cx="5188585" cy="7005320"/>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b/>
          <w:bCs/>
          <w:color w:themeColor="dark1" w:val="000000"/>
          <w:sz w:val="22"/>
          <w:szCs w:val="22"/>
        </w:rPr>
        <w:t xml:space="preserve">Figure 2: Taxonomic diversity of 2,093 unique surface water metagenome assembled genomes (MAGs) in GROWdb. </w:t>
      </w:r>
      <w:r>
        <w:rPr>
          <w:color w:themeColor="dark1" w:val="000000"/>
          <w:sz w:val="22"/>
          <w:szCs w:val="22"/>
        </w:rPr>
        <w:t xml:space="preserve">A) Cladogram shows GROWdb MAGs taxonomy with each sequential ring noting taxonomy level (Phylum, P; Class, C; Order, O; Family, F). Circle size indicates the number of genomes within a given taxonomy level and is further noted by MAG number inside the circle when sampling at that taxonomic position exceeds 50 MAGs sampled. Colors highlight phylum level taxonomy denoted on the outermost ring. Open triangles represent unnamed lineages within a particular level of taxonomy. B) One dimensional scatterplot displays the environments GROWdb MAGs were detected in across 266,764 metagenomes in the Sequence Read Archive with each point representing a single MAG. Environments are ordered by number of metagenomes GROWdb MAGs were detected in from left to right, with the number of metagenomes also noted along the x-axis. Freshwater related environments are highlighted in blue.  </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jc w:val="center"/>
        <w:rPr>
          <w:color w:themeColor="dark1" w:val="000000"/>
          <w:sz w:val="22"/>
          <w:szCs w:val="22"/>
        </w:rPr>
      </w:pPr>
      <w:r>
        <w:rPr/>
        <w:drawing>
          <wp:inline distT="0" distB="0" distL="0" distR="0">
            <wp:extent cx="5584825" cy="5525770"/>
            <wp:effectExtent l="0" t="0" r="0" b="0"/>
            <wp:docPr id="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descr="A screenshot of a computer screen&#10;&#10;Description automatically generated"/>
                    <pic:cNvPicPr>
                      <a:picLocks noChangeAspect="1" noChangeArrowheads="1"/>
                    </pic:cNvPicPr>
                  </pic:nvPicPr>
                  <pic:blipFill>
                    <a:blip r:embed="rId15"/>
                    <a:srcRect l="42148" t="0" r="8230" b="8335"/>
                    <a:stretch>
                      <a:fillRect/>
                    </a:stretch>
                  </pic:blipFill>
                  <pic:spPr bwMode="auto">
                    <a:xfrm>
                      <a:off x="0" y="0"/>
                      <a:ext cx="5584825" cy="5525770"/>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b/>
          <w:bCs/>
          <w:color w:themeColor="dark1" w:val="000000"/>
          <w:sz w:val="22"/>
          <w:szCs w:val="22"/>
        </w:rPr>
        <w:t xml:space="preserve">Figure 3: Core lineages and functions across river microbiomes. </w:t>
      </w:r>
      <w:r>
        <w:rPr>
          <w:color w:themeColor="dark1" w:val="000000"/>
          <w:sz w:val="22"/>
          <w:szCs w:val="22"/>
        </w:rPr>
        <w:t>A)</w:t>
      </w:r>
      <w:r>
        <w:rPr>
          <w:b/>
          <w:bCs/>
          <w:color w:themeColor="dark1" w:val="000000"/>
          <w:sz w:val="22"/>
          <w:szCs w:val="22"/>
        </w:rPr>
        <w:t xml:space="preserve"> </w:t>
      </w:r>
      <w:r>
        <w:rPr>
          <w:color w:themeColor="dark1" w:val="000000"/>
          <w:sz w:val="22"/>
          <w:szCs w:val="22"/>
        </w:rPr>
        <w:t xml:space="preserve">Phyla metagenomic relative abundance across samples, with each sample organized by the most dominant phyla from top to bottom along y-axis. Samples grouped by dominant phyla along the x-axis. Actinobacteriota, Proteobacteria, Bacteroidota, and Verrucomicrobiota (Verruc.) phyla are the most dominant across samples. B) Scatter plot highlights metagenomic relative abundance versus metagenomic occupancy (percent of metagenomes a genera was present in), with points representing each genera in GROWdb and colored by Phylum. Genera detected in more than 50% of samples (red dashed line) are named. C) The top 25 most transcribed (highest metatranscriptomic expression) genera are shown by boxplots, with each point representing a single metatranscriptome. Stacked bar chart above boxplots indicates the number of MAGs in GROWdb within each genus and colored by detection in metatranscriptomes (black, expressed; grey, non-expressed). A red circle above bar indicates that one of the genomes was core across metatranscriptomes as defined as having gene expression in every sample.   For each of the top 25 expressed genera, black boxes represent those that were detected in 100% of metatranscriptomes (core genera) and &gt;50% of metagenomes. Below, inferred genomic potential of each genera is indicated, including aerobic respiration (blue), light-driven energy metabolism (orange), nitrogen metabolism (green), and other metabolisms (e.g., methanotrophy and sulfur oxidation, black). </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color w:themeColor="dark1" w:val="000000"/>
          <w:sz w:val="22"/>
          <w:szCs w:val="22"/>
        </w:rPr>
      </w:pPr>
      <w:r>
        <w:rPr/>
        <w:drawing>
          <wp:inline distT="0" distB="0" distL="0" distR="0">
            <wp:extent cx="5815330" cy="6137910"/>
            <wp:effectExtent l="0" t="0" r="0" b="0"/>
            <wp:docPr id="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A screenshot of a computer&#10;&#10;Description automatically generated"/>
                    <pic:cNvPicPr>
                      <a:picLocks noChangeAspect="1" noChangeArrowheads="1"/>
                    </pic:cNvPicPr>
                  </pic:nvPicPr>
                  <pic:blipFill>
                    <a:blip r:embed="rId16"/>
                    <a:srcRect l="0" t="0" r="18928" b="7883"/>
                    <a:stretch>
                      <a:fillRect/>
                    </a:stretch>
                  </pic:blipFill>
                  <pic:spPr bwMode="auto">
                    <a:xfrm>
                      <a:off x="0" y="0"/>
                      <a:ext cx="5815330" cy="6137910"/>
                    </a:xfrm>
                    <a:prstGeom prst="rect">
                      <a:avLst/>
                    </a:prstGeom>
                  </pic:spPr>
                </pic:pic>
              </a:graphicData>
            </a:graphic>
          </wp:inline>
        </w:drawing>
      </w:r>
    </w:p>
    <w:p>
      <w:pPr>
        <w:pStyle w:val="Normal"/>
        <w:spacing w:lineRule="auto" w:line="480" w:before="0" w:after="0"/>
        <w:contextualSpacing/>
        <w:rPr>
          <w:color w:themeColor="dark1" w:val="000000"/>
          <w:sz w:val="22"/>
          <w:szCs w:val="22"/>
        </w:rPr>
      </w:pPr>
      <w:commentRangeStart w:id="6"/>
      <w:r>
        <w:rPr>
          <w:b/>
          <w:bCs/>
          <w:color w:themeColor="dark1" w:val="000000"/>
          <w:sz w:val="22"/>
          <w:szCs w:val="22"/>
        </w:rPr>
        <w:t xml:space="preserve">Figure 4: Patterns </w:t>
      </w:r>
      <w:r>
        <w:rPr/>
      </w:r>
      <w:commentRangeEnd w:id="6"/>
      <w:r>
        <w:commentReference w:id="6"/>
      </w:r>
      <w:r>
        <w:rPr>
          <w:b/>
          <w:bCs/>
          <w:color w:themeColor="dark1" w:val="000000"/>
          <w:sz w:val="22"/>
          <w:szCs w:val="22"/>
        </w:rPr>
        <w:t xml:space="preserve">and drivers of river microbiome composition and function. </w:t>
      </w:r>
      <w:r>
        <w:rPr>
          <w:color w:themeColor="dark1" w:val="000000"/>
          <w:sz w:val="22"/>
          <w:szCs w:val="22"/>
        </w:rPr>
        <w:t>A) Metagenomic and metatranscriptomic composition, function, and diversity were related to 36 selected site, land use, or watershed variables using Mantel tests (top, two rows). Below this was followed with pairwise comparisons using Pearson’s correlation (heatmap in A). Variables are colored by category including microbial (purple), site or local (light blue), land use (orange) and watershed metrics (dark blue). For pairwise comparisons of microbial data, metatranscriptomic metrics were used for diversity and function abundance calculations. B) Microbial community diversity was significantly associated with stream order as depicted by non-metric multidimensional scaling of genome resolved metagenomic Bray-Curtis distances (left, beta-diversity) and Pearson correlations of richness to stream order (right, alpha-diversity) with points colored by stream order. C) Sparse Partial Least Squares (sPLS) regressions show significant function (top) and MAG level (bottom) expression predictions of watershed maximum temperature, with key variables (Variable Importance Projection &gt;1) denoted in bar graphs below. D) Non-metric multidimensional scaling of genome resolved metagenomic Bray-Curtis distances shows clustering of microbial communities by ecoregion (classified by Omernik II), with sampling location depicted on map above (mrpp, p&lt;0.001).  E) Random forest analysis showed that land use metrics predicted expressed gene richness with 72% accuracy, with order of variable importance shown as a bar graph.  Abbreviations: NPOC, Non-Purgable Organic Carbon; DNRA, Dissimilatory Nitrite Reduction to Ammonia; WWTP Density, Waste Water Treatment Plant Density; NPP, Net Primary Production.</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jc w:val="center"/>
        <w:rPr>
          <w:color w:themeColor="dark1" w:val="000000"/>
          <w:sz w:val="22"/>
          <w:szCs w:val="22"/>
        </w:rPr>
      </w:pPr>
      <w:r>
        <w:rPr/>
        <w:drawing>
          <wp:inline distT="0" distB="0" distL="0" distR="0">
            <wp:extent cx="5158105" cy="5001260"/>
            <wp:effectExtent l="0" t="0" r="0" b="0"/>
            <wp:docPr id="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pic:cNvPicPr>
                      <a:picLocks noChangeAspect="1" noChangeArrowheads="1"/>
                    </pic:cNvPicPr>
                  </pic:nvPicPr>
                  <pic:blipFill>
                    <a:blip r:embed="rId17"/>
                    <a:srcRect l="5133" t="0" r="8075" b="12665"/>
                    <a:stretch>
                      <a:fillRect/>
                    </a:stretch>
                  </pic:blipFill>
                  <pic:spPr bwMode="auto">
                    <a:xfrm>
                      <a:off x="0" y="0"/>
                      <a:ext cx="5158105" cy="5001260"/>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color w:themeColor="dark1" w:val="000000"/>
          <w:sz w:val="22"/>
          <w:szCs w:val="22"/>
        </w:rPr>
        <w:t xml:space="preserve"> </w:t>
      </w:r>
    </w:p>
    <w:p>
      <w:pPr>
        <w:pStyle w:val="Normal"/>
        <w:spacing w:lineRule="auto" w:line="480" w:before="0" w:after="0"/>
        <w:contextualSpacing/>
        <w:rPr>
          <w:b/>
          <w:bCs/>
          <w:color w:themeColor="dark1" w:val="000000"/>
          <w:sz w:val="22"/>
          <w:szCs w:val="22"/>
        </w:rPr>
      </w:pPr>
      <w:r>
        <w:rPr>
          <w:b/>
          <w:bCs/>
          <w:color w:themeColor="dark1" w:val="000000"/>
          <w:sz w:val="22"/>
          <w:szCs w:val="22"/>
        </w:rPr>
        <w:t xml:space="preserve">Figure 5: Microbial lifestyle and carbon utilization are structured along a stream order gradient. </w:t>
      </w:r>
      <w:r>
        <w:rPr>
          <w:color w:themeColor="dark1" w:val="000000"/>
          <w:sz w:val="22"/>
          <w:szCs w:val="22"/>
        </w:rPr>
        <w:t xml:space="preserve">A) Alluvial plot shows the relative expression of microbial lifestyles (defined in methods) across stream order gradient. B) One dimensional scatterplots correspond to data in A, with each point representing a single sample and streams grouped by small (1-3), mid (4-6), and large (7-8) orders. Significant differences in expression (p&lt;0.01) between small, mid, and large order streams are denoted by horizontal red bars below each plot. C) The stream order model highlights changes in microbial expression from small (left) to large (right) order streams. </w:t>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rPr>
          <w:b/>
          <w:bCs/>
          <w:color w:themeColor="dark1" w:val="000000"/>
          <w:sz w:val="22"/>
          <w:szCs w:val="22"/>
        </w:rPr>
      </w:pPr>
      <w:r>
        <w:rPr>
          <w:b/>
          <w:bCs/>
          <w:color w:themeColor="dark1" w:val="000000"/>
          <w:sz w:val="22"/>
          <w:szCs w:val="22"/>
        </w:rPr>
      </w:r>
      <w:r>
        <w:br w:type="page"/>
      </w:r>
    </w:p>
    <w:p>
      <w:pPr>
        <w:pStyle w:val="Normal"/>
        <w:spacing w:lineRule="auto" w:line="480" w:before="0" w:after="0"/>
        <w:contextualSpacing/>
        <w:rPr>
          <w:b/>
          <w:bCs/>
          <w:color w:themeColor="dark1" w:val="000000"/>
          <w:sz w:val="22"/>
          <w:szCs w:val="22"/>
        </w:rPr>
      </w:pPr>
      <w:r>
        <w:rPr>
          <w:b/>
          <w:bCs/>
          <w:color w:themeColor="dark1" w:val="000000"/>
          <w:sz w:val="22"/>
          <w:szCs w:val="22"/>
        </w:rPr>
        <w:t>Extended Data Figures</w:t>
      </w:r>
    </w:p>
    <w:p>
      <w:pPr>
        <w:pStyle w:val="Normal"/>
        <w:spacing w:lineRule="auto" w:line="480" w:before="0" w:after="0"/>
        <w:contextualSpacing/>
        <w:rPr>
          <w:b/>
          <w:bCs/>
          <w:color w:themeColor="dark1" w:val="000000"/>
          <w:sz w:val="22"/>
          <w:szCs w:val="22"/>
        </w:rPr>
      </w:pPr>
      <w:r>
        <w:rPr/>
        <w:drawing>
          <wp:inline distT="0" distB="0" distL="0" distR="0">
            <wp:extent cx="5943600" cy="5394325"/>
            <wp:effectExtent l="0" t="0" r="0" b="0"/>
            <wp:docPr id="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screenshot of a computer&#10;&#10;Description automatically generated with medium confidence"/>
                    <pic:cNvPicPr>
                      <a:picLocks noChangeAspect="1" noChangeArrowheads="1"/>
                    </pic:cNvPicPr>
                  </pic:nvPicPr>
                  <pic:blipFill>
                    <a:blip r:embed="rId18"/>
                    <a:stretch>
                      <a:fillRect/>
                    </a:stretch>
                  </pic:blipFill>
                  <pic:spPr bwMode="auto">
                    <a:xfrm>
                      <a:off x="0" y="0"/>
                      <a:ext cx="5943600" cy="5394325"/>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b/>
          <w:bCs/>
          <w:color w:themeColor="dark1" w:val="000000"/>
          <w:sz w:val="22"/>
          <w:szCs w:val="22"/>
        </w:rPr>
        <w:t xml:space="preserve">Extended Data Fig. 1: Distribution of river characteristics sampled in GROWdb. </w:t>
      </w:r>
      <w:r>
        <w:rPr>
          <w:color w:themeColor="dark1" w:val="000000"/>
          <w:sz w:val="22"/>
          <w:szCs w:val="22"/>
        </w:rPr>
        <w:t>A) Heatmap of geospatial parameters sampled in GROWdb, where columns are environmental variables and rows are corresponding samples within GROWdb. Each variable has been scaled by subtracting the vector mean for each variable and dividing by its standard deviation. Blue histogram plots above highlight the distribution of samples for each variable, with high values at the top of the plot. Histogram plots of key variables used throughout the main text including stream order (B) and ecoregion (C) are also shown.</w:t>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jc w:val="center"/>
        <w:rPr>
          <w:b/>
          <w:bCs/>
          <w:color w:themeColor="dark1" w:val="000000"/>
          <w:sz w:val="22"/>
          <w:szCs w:val="22"/>
        </w:rPr>
      </w:pPr>
      <w:r>
        <w:rPr/>
        <w:drawing>
          <wp:inline distT="0" distB="0" distL="0" distR="0">
            <wp:extent cx="4862830" cy="377888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19"/>
                    <a:stretch>
                      <a:fillRect/>
                    </a:stretch>
                  </pic:blipFill>
                  <pic:spPr bwMode="auto">
                    <a:xfrm>
                      <a:off x="0" y="0"/>
                      <a:ext cx="4862830" cy="3778885"/>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b/>
          <w:bCs/>
          <w:color w:themeColor="dark1" w:val="000000"/>
          <w:sz w:val="22"/>
          <w:szCs w:val="22"/>
        </w:rPr>
        <w:t xml:space="preserve">Extended Data Fig. 2: GROWdb comparison to other omics data sources. </w:t>
      </w:r>
      <w:r>
        <w:rPr>
          <w:color w:themeColor="dark1" w:val="000000"/>
          <w:sz w:val="22"/>
          <w:szCs w:val="22"/>
        </w:rPr>
        <w:t xml:space="preserve">A) Sequencing depth comparison of GROWdb metagenomes (n=158) to SRA metagenomes classified as riverine (n=222) shows 3x increase in average sequencing depth for GROWdb. Each point represents a single metagenome, with mean and median values listed at the top of the graph. B) Stacked bar chart shows novelty of GROWdb MAGs when compared to GTDB (r207). Each MAG was placed at the highest level of novelty, with no assignment within a taxonomic level (e.g., unnamed family or genus) being highest level of novelty and alpha numeric identifiers being the second highest (e.g., UBA lineages). Bars are colored by Phylum. C) Stacked bar chart shows the proportion of SRA metagenomes that a GROWdb species was detected (black) or not detected (grey) within an SRA environment category. D) The top ten MAGs most frequently detected across river surface water related SRA metagenomes are displayed at the genus level on the bar chart, with colors denoting phyla (key above). </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jc w:val="center"/>
        <w:rPr>
          <w:color w:themeColor="dark1" w:val="000000"/>
          <w:sz w:val="22"/>
          <w:szCs w:val="22"/>
        </w:rPr>
      </w:pPr>
      <w:r>
        <w:rPr/>
        <w:drawing>
          <wp:inline distT="0" distB="0" distL="0" distR="0">
            <wp:extent cx="4581525" cy="5506720"/>
            <wp:effectExtent l="0" t="0" r="0" b="0"/>
            <wp:docPr id="8"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 screenshot of a cell phone&#10;&#10;Description automatically generated"/>
                    <pic:cNvPicPr>
                      <a:picLocks noChangeAspect="1" noChangeArrowheads="1"/>
                    </pic:cNvPicPr>
                  </pic:nvPicPr>
                  <pic:blipFill>
                    <a:blip r:embed="rId20"/>
                    <a:srcRect l="15899" t="0" r="7000" b="9111"/>
                    <a:stretch>
                      <a:fillRect/>
                    </a:stretch>
                  </pic:blipFill>
                  <pic:spPr bwMode="auto">
                    <a:xfrm>
                      <a:off x="0" y="0"/>
                      <a:ext cx="4581525" cy="5506720"/>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color w:themeColor="dark1" w:val="000000"/>
          <w:sz w:val="22"/>
          <w:szCs w:val="22"/>
        </w:rPr>
      </w:pPr>
      <w:r>
        <w:rPr>
          <w:b/>
          <w:bCs/>
          <w:color w:themeColor="dark1" w:val="000000"/>
          <w:sz w:val="22"/>
          <w:szCs w:val="22"/>
        </w:rPr>
        <w:t xml:space="preserve">Extended Data Fig. 3: Metabolic trait assignment ruleset. </w:t>
      </w:r>
      <w:r>
        <w:rPr>
          <w:color w:themeColor="dark1" w:val="000000"/>
          <w:sz w:val="22"/>
          <w:szCs w:val="22"/>
        </w:rPr>
        <w:t xml:space="preserve">Each trait is defined by a set of genes and the percent of genes required for that function. Lines flow from the genome (top black box) to traits (ovals), passing through boxes of gene requirements to be consider TRUE for that particular trait. </w:t>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rPr>
          <w:b/>
          <w:bCs/>
          <w:color w:themeColor="dark1" w:val="000000"/>
          <w:sz w:val="22"/>
          <w:szCs w:val="22"/>
        </w:rPr>
      </w:pPr>
      <w:r>
        <w:rPr/>
        <w:drawing>
          <wp:inline distT="0" distB="0" distL="0" distR="0">
            <wp:extent cx="5943600" cy="2398395"/>
            <wp:effectExtent l="0" t="0" r="0" b="0"/>
            <wp:docPr id="9" name="Picture 3"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A screen shot of a chart&#10;&#10;Description automatically generated"/>
                    <pic:cNvPicPr>
                      <a:picLocks noChangeAspect="1" noChangeArrowheads="1"/>
                    </pic:cNvPicPr>
                  </pic:nvPicPr>
                  <pic:blipFill>
                    <a:blip r:embed="rId21"/>
                    <a:stretch>
                      <a:fillRect/>
                    </a:stretch>
                  </pic:blipFill>
                  <pic:spPr bwMode="auto">
                    <a:xfrm>
                      <a:off x="0" y="0"/>
                      <a:ext cx="5943600" cy="2398395"/>
                    </a:xfrm>
                    <a:prstGeom prst="rect">
                      <a:avLst/>
                    </a:prstGeom>
                  </pic:spPr>
                </pic:pic>
              </a:graphicData>
            </a:graphic>
          </wp:inline>
        </w:drawing>
      </w:r>
    </w:p>
    <w:p>
      <w:pPr>
        <w:pStyle w:val="Normal"/>
        <w:spacing w:lineRule="auto" w:line="480" w:before="0" w:after="0"/>
        <w:contextualSpacing/>
        <w:rPr>
          <w:b/>
          <w:bCs/>
          <w:color w:themeColor="dark1" w:val="000000"/>
          <w:sz w:val="22"/>
          <w:szCs w:val="22"/>
        </w:rPr>
      </w:pPr>
      <w:r>
        <w:rPr>
          <w:b/>
          <w:bCs/>
          <w:color w:themeColor="dark1" w:val="000000"/>
          <w:sz w:val="22"/>
          <w:szCs w:val="22"/>
        </w:rPr>
        <w:t>Extended Data Fig. 4:</w:t>
      </w:r>
      <w:r>
        <w:rPr>
          <w:color w:themeColor="dark1" w:val="000000"/>
          <w:sz w:val="22"/>
          <w:szCs w:val="22"/>
        </w:rPr>
        <w:t xml:space="preserve"> </w:t>
      </w:r>
      <w:r>
        <w:rPr>
          <w:b/>
          <w:bCs/>
          <w:color w:themeColor="dark1" w:val="000000"/>
          <w:sz w:val="22"/>
          <w:szCs w:val="22"/>
        </w:rPr>
        <w:t>Gene level expression across rivers.</w:t>
      </w:r>
      <w:r>
        <w:rPr>
          <w:color w:themeColor="dark1" w:val="000000"/>
          <w:sz w:val="22"/>
          <w:szCs w:val="22"/>
        </w:rPr>
        <w:t xml:space="preserve"> Genes detected in more than 50% of metatranscriptomes, with gene functions (n=365) grouped by broad categories (n=9, A) and refined to subcategories (n=41, B). Thickness of lines and line order in A show the number of functions within a particular category (right) and subcategory (left). A and B are linked by subcategory number (1-41). For each of the 41 subcategories, the number of genes and occupancy defined as the percentage of samples detected across metatranscriptomes is shown by bar charts. Hypothetical and genes with unknown annotations are not shown, albeit 21 genes with these annotations were considered core or expressed in all metatranscriptomes.</w:t>
      </w:r>
    </w:p>
    <w:p>
      <w:pPr>
        <w:pStyle w:val="Normal"/>
        <w:spacing w:lineRule="auto" w:line="480" w:before="0" w:after="0"/>
        <w:contextualSpacing/>
        <w:rPr>
          <w:b/>
          <w:bCs/>
          <w:color w:themeColor="dark1" w:val="000000"/>
          <w:sz w:val="22"/>
          <w:szCs w:val="22"/>
        </w:rPr>
      </w:pPr>
      <w:r>
        <w:rPr/>
        <w:drawing>
          <wp:inline distT="0" distB="0" distL="0" distR="0">
            <wp:extent cx="5943600" cy="4832985"/>
            <wp:effectExtent l="0" t="0" r="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a:picLocks noChangeAspect="1" noChangeArrowheads="1"/>
                    </pic:cNvPicPr>
                  </pic:nvPicPr>
                  <pic:blipFill>
                    <a:blip r:embed="rId22"/>
                    <a:stretch>
                      <a:fillRect/>
                    </a:stretch>
                  </pic:blipFill>
                  <pic:spPr bwMode="auto">
                    <a:xfrm>
                      <a:off x="0" y="0"/>
                      <a:ext cx="5943600" cy="4832985"/>
                    </a:xfrm>
                    <a:prstGeom prst="rect">
                      <a:avLst/>
                    </a:prstGeom>
                  </pic:spPr>
                </pic:pic>
              </a:graphicData>
            </a:graphic>
          </wp:inline>
        </w:drawing>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rPr>
          <w:b/>
          <w:bCs/>
          <w:color w:themeColor="dark1" w:val="000000"/>
          <w:sz w:val="22"/>
          <w:szCs w:val="22"/>
        </w:rPr>
      </w:pPr>
      <w:r>
        <w:rPr>
          <w:b/>
          <w:bCs/>
          <w:color w:themeColor="dark1" w:val="000000"/>
          <w:sz w:val="22"/>
          <w:szCs w:val="22"/>
        </w:rPr>
        <w:t xml:space="preserve">Extended Data Fig. 5: </w:t>
      </w:r>
      <w:r>
        <w:rPr>
          <w:color w:themeColor="dark1" w:val="000000"/>
          <w:sz w:val="22"/>
          <w:szCs w:val="22"/>
        </w:rPr>
        <w:t xml:space="preserve">Phylogenetic analysis of ammonia monooxygenase (amoA) and methane monooxygenase (pmoA) is shown. GROWdb sequences colored by putative substrate, with ammonia (orange), methane (blue), and unknown (green), while reference sequences are shown in black text. Bootstraps &gt;80 are shown with closed black circles at nodes. Several GROW Limnohabitans genomes contained a putative amoA/pmoA gene (similar to other </w:t>
      </w:r>
      <w:r>
        <w:rPr>
          <w:i/>
          <w:iCs/>
          <w:color w:themeColor="dark1" w:val="000000"/>
          <w:sz w:val="22"/>
          <w:szCs w:val="22"/>
        </w:rPr>
        <w:t>Limnohabitans</w:t>
      </w:r>
      <w:r>
        <w:rPr>
          <w:color w:themeColor="dark1" w:val="000000"/>
          <w:sz w:val="22"/>
          <w:szCs w:val="22"/>
        </w:rPr>
        <w:t xml:space="preserve"> genomes), but the substrate specificity has not been confirmed, however here based on tree placement we denote these as methanotrophs. Tree files are available on Zenodo (</w:t>
      </w:r>
      <w:r>
        <w:rPr>
          <w:color w:themeColor="dark1" w:val="000000"/>
          <w:sz w:val="22"/>
          <w:szCs w:val="22"/>
          <w:shd w:fill="FFFFFF" w:val="clear"/>
        </w:rPr>
        <w:t>https://doi.org/10.5281/zenodo.8173287).</w:t>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rPr>
          <w:b/>
          <w:bCs/>
          <w:color w:themeColor="dark1" w:val="000000"/>
          <w:sz w:val="22"/>
          <w:szCs w:val="22"/>
        </w:rPr>
      </w:pPr>
      <w:r>
        <w:rPr/>
        <w:drawing>
          <wp:inline distT="0" distB="0" distL="0" distR="0">
            <wp:extent cx="5943600" cy="6193790"/>
            <wp:effectExtent l="0" t="0" r="0" b="0"/>
            <wp:docPr id="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A screenshot of a computer&#10;&#10;Description automatically generated"/>
                    <pic:cNvPicPr>
                      <a:picLocks noChangeAspect="1" noChangeArrowheads="1"/>
                    </pic:cNvPicPr>
                  </pic:nvPicPr>
                  <pic:blipFill>
                    <a:blip r:embed="rId23"/>
                    <a:stretch>
                      <a:fillRect/>
                    </a:stretch>
                  </pic:blipFill>
                  <pic:spPr bwMode="auto">
                    <a:xfrm>
                      <a:off x="0" y="0"/>
                      <a:ext cx="5943600" cy="6193790"/>
                    </a:xfrm>
                    <a:prstGeom prst="rect">
                      <a:avLst/>
                    </a:prstGeom>
                  </pic:spPr>
                </pic:pic>
              </a:graphicData>
            </a:graphic>
          </wp:inline>
        </w:drawing>
      </w:r>
    </w:p>
    <w:p>
      <w:pPr>
        <w:pStyle w:val="Normal"/>
        <w:spacing w:lineRule="auto" w:line="480" w:before="0" w:after="0"/>
        <w:contextualSpacing/>
        <w:rPr>
          <w:b/>
          <w:bCs/>
          <w:color w:themeColor="dark1" w:val="000000"/>
          <w:sz w:val="22"/>
          <w:szCs w:val="22"/>
        </w:rPr>
      </w:pPr>
      <w:r>
        <w:rPr>
          <w:b/>
          <w:bCs/>
          <w:color w:themeColor="dark1" w:val="000000"/>
          <w:sz w:val="22"/>
          <w:szCs w:val="22"/>
        </w:rPr>
        <w:t xml:space="preserve">Extended Data Fig. 6: </w:t>
      </w:r>
      <w:r>
        <w:rPr>
          <w:color w:themeColor="dark1" w:val="000000"/>
          <w:sz w:val="22"/>
          <w:szCs w:val="22"/>
        </w:rPr>
        <w:t>Phylogenetic analysis of nitrite oxidoreductase (nxr) and nitrate reductase (nar) is shown. GROWdb sequences colored by putative substrate, with nitrate (red), nitrite (blue), and unknown (green), while reference sequences are shown in black text. Bootstraps &gt;80 are shown with closed grey circles at nodes. Tree files are available on Zenodo (</w:t>
      </w:r>
      <w:r>
        <w:rPr>
          <w:color w:themeColor="dark1" w:val="000000"/>
          <w:sz w:val="22"/>
          <w:szCs w:val="22"/>
          <w:shd w:fill="FFFFFF" w:val="clear"/>
        </w:rPr>
        <w:t>https://doi.org/10.5281/zenodo.8173287).</w:t>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jc w:val="center"/>
        <w:rPr>
          <w:b/>
          <w:bCs/>
          <w:color w:themeColor="dark1" w:val="000000"/>
          <w:sz w:val="22"/>
          <w:szCs w:val="22"/>
        </w:rPr>
      </w:pPr>
      <w:r>
        <w:rPr>
          <w:b/>
          <w:bCs/>
          <w:color w:themeColor="dark1" w:val="000000"/>
          <w:sz w:val="22"/>
          <w:szCs w:val="22"/>
        </w:rPr>
      </w:r>
    </w:p>
    <w:p>
      <w:pPr>
        <w:pStyle w:val="Normal"/>
        <w:spacing w:lineRule="auto" w:line="480" w:before="0" w:after="0"/>
        <w:contextualSpacing/>
        <w:jc w:val="center"/>
        <w:rPr>
          <w:b/>
          <w:bCs/>
          <w:color w:themeColor="dark1" w:val="000000"/>
          <w:sz w:val="22"/>
          <w:szCs w:val="22"/>
        </w:rPr>
      </w:pPr>
      <w:r>
        <w:rPr/>
        <w:drawing>
          <wp:inline distT="0" distB="0" distL="0" distR="0">
            <wp:extent cx="4645025" cy="3267075"/>
            <wp:effectExtent l="0" t="0" r="0" b="0"/>
            <wp:docPr id="12" name="Picture 18" descr="A green square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A green square with blue and pink lines&#10;&#10;Description automatically generated"/>
                    <pic:cNvPicPr>
                      <a:picLocks noChangeAspect="1" noChangeArrowheads="1"/>
                    </pic:cNvPicPr>
                  </pic:nvPicPr>
                  <pic:blipFill>
                    <a:blip r:embed="rId24"/>
                    <a:srcRect l="18677" t="8817" r="13087" b="12712"/>
                    <a:stretch>
                      <a:fillRect/>
                    </a:stretch>
                  </pic:blipFill>
                  <pic:spPr bwMode="auto">
                    <a:xfrm>
                      <a:off x="0" y="0"/>
                      <a:ext cx="4645025" cy="3267075"/>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b/>
          <w:bCs/>
          <w:color w:themeColor="dark1" w:val="000000"/>
          <w:sz w:val="22"/>
          <w:szCs w:val="22"/>
        </w:rPr>
        <w:t xml:space="preserve">Extended Data Fig. 7: </w:t>
      </w:r>
      <w:r>
        <w:rPr>
          <w:color w:themeColor="dark1" w:val="000000"/>
          <w:sz w:val="22"/>
          <w:szCs w:val="22"/>
        </w:rPr>
        <w:t xml:space="preserve">Stacked bar chart of the singleM profiles of GROWdb metagenomic reads, with bars colored by domain. By domain, the most reads are assigned to the Bacteria (mean=91.1%), followed by Eukaryota (mean=6.1%), Archaea (mean=2.6%), and Unknown (mean=0.2%). </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jc w:val="center"/>
        <w:rPr>
          <w:color w:themeColor="dark1" w:val="000000"/>
          <w:sz w:val="22"/>
          <w:szCs w:val="22"/>
        </w:rPr>
      </w:pPr>
      <w:r>
        <w:rPr/>
        <w:drawing>
          <wp:inline distT="0" distB="0" distL="0" distR="0">
            <wp:extent cx="4306570" cy="3175000"/>
            <wp:effectExtent l="0" t="0" r="0" b="0"/>
            <wp:docPr id="13" name="Picture 16"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A graph on a black background&#10;&#10;Description automatically generated"/>
                    <pic:cNvPicPr>
                      <a:picLocks noChangeAspect="1" noChangeArrowheads="1"/>
                    </pic:cNvPicPr>
                  </pic:nvPicPr>
                  <pic:blipFill>
                    <a:blip r:embed="rId25"/>
                    <a:stretch>
                      <a:fillRect/>
                    </a:stretch>
                  </pic:blipFill>
                  <pic:spPr bwMode="auto">
                    <a:xfrm>
                      <a:off x="0" y="0"/>
                      <a:ext cx="4306570" cy="3175000"/>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b/>
          <w:bCs/>
          <w:color w:themeColor="dark1" w:val="000000"/>
          <w:sz w:val="22"/>
          <w:szCs w:val="22"/>
        </w:rPr>
        <w:t xml:space="preserve">Extended Data Fig. 8: </w:t>
      </w:r>
      <w:r>
        <w:rPr>
          <w:color w:themeColor="dark1" w:val="000000"/>
          <w:sz w:val="22"/>
          <w:szCs w:val="22"/>
        </w:rPr>
        <w:t xml:space="preserve">Correlations of Patescibacteria relative abundance (metagenomics, top) and expression (metatranscriptomics, bottom) with stream order. </w:t>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rPr>
          <w:b/>
          <w:bCs/>
          <w:color w:themeColor="dark1" w:val="000000"/>
          <w:sz w:val="22"/>
          <w:szCs w:val="22"/>
        </w:rPr>
      </w:pPr>
      <w:r>
        <w:rPr/>
        <w:drawing>
          <wp:inline distT="0" distB="0" distL="0" distR="0">
            <wp:extent cx="5943600" cy="3194050"/>
            <wp:effectExtent l="0" t="0" r="0" b="0"/>
            <wp:docPr id="14" name="Picture 1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A screen shot of a graph&#10;&#10;Description automatically generated"/>
                    <pic:cNvPicPr>
                      <a:picLocks noChangeAspect="1" noChangeArrowheads="1"/>
                    </pic:cNvPicPr>
                  </pic:nvPicPr>
                  <pic:blipFill>
                    <a:blip r:embed="rId26"/>
                    <a:stretch>
                      <a:fillRect/>
                    </a:stretch>
                  </pic:blipFill>
                  <pic:spPr bwMode="auto">
                    <a:xfrm>
                      <a:off x="0" y="0"/>
                      <a:ext cx="5943600" cy="3194050"/>
                    </a:xfrm>
                    <a:prstGeom prst="rect">
                      <a:avLst/>
                    </a:prstGeom>
                  </pic:spPr>
                </pic:pic>
              </a:graphicData>
            </a:graphic>
          </wp:inline>
        </w:drawing>
      </w:r>
    </w:p>
    <w:p>
      <w:pPr>
        <w:pStyle w:val="Normal"/>
        <w:spacing w:lineRule="auto" w:line="480" w:before="0" w:after="0"/>
        <w:contextualSpacing/>
        <w:rPr>
          <w:color w:themeColor="dark1" w:val="000000"/>
          <w:sz w:val="22"/>
          <w:szCs w:val="22"/>
        </w:rPr>
      </w:pPr>
      <w:r>
        <w:rPr>
          <w:b/>
          <w:bCs/>
          <w:color w:themeColor="dark1" w:val="000000"/>
          <w:sz w:val="22"/>
          <w:szCs w:val="22"/>
        </w:rPr>
        <w:t xml:space="preserve">Extended Data Fig. 9: </w:t>
      </w:r>
      <w:r>
        <w:rPr>
          <w:color w:themeColor="dark1" w:val="000000"/>
          <w:sz w:val="22"/>
          <w:szCs w:val="22"/>
        </w:rPr>
        <w:t xml:space="preserve">Microbial community diversity was significantly structured by hydrologic unit 2 (HUC2) region as depicted by non-metric multidimensional scaling of genome resolved metagenomic Bray-Curtis distances. </w:t>
      </w:r>
    </w:p>
    <w:p>
      <w:pPr>
        <w:pStyle w:val="Normal"/>
        <w:spacing w:lineRule="auto" w:line="480" w:before="0" w:after="0"/>
        <w:contextualSpacing/>
        <w:rPr>
          <w:b/>
          <w:bCs/>
          <w:color w:themeColor="dark1" w:val="000000"/>
          <w:sz w:val="22"/>
          <w:szCs w:val="22"/>
        </w:rPr>
      </w:pPr>
      <w:r>
        <w:rPr>
          <w:b/>
          <w:bCs/>
          <w:color w:themeColor="dark1" w:val="000000"/>
          <w:sz w:val="22"/>
          <w:szCs w:val="22"/>
        </w:rPr>
      </w:r>
    </w:p>
    <w:p>
      <w:pPr>
        <w:pStyle w:val="Normal"/>
        <w:spacing w:lineRule="auto" w:line="480" w:before="0" w:after="0"/>
        <w:contextualSpacing/>
        <w:rPr>
          <w:b/>
          <w:bCs/>
          <w:color w:themeColor="dark1" w:val="000000"/>
          <w:sz w:val="22"/>
          <w:szCs w:val="22"/>
        </w:rPr>
      </w:pPr>
      <w:r>
        <w:rPr>
          <w:b/>
          <w:bCs/>
          <w:color w:themeColor="dark1" w:val="000000"/>
          <w:sz w:val="22"/>
          <w:szCs w:val="22"/>
        </w:rPr>
        <w:t>Extended Data Files</w:t>
      </w:r>
    </w:p>
    <w:p>
      <w:pPr>
        <w:pStyle w:val="Normal"/>
        <w:spacing w:lineRule="auto" w:line="480" w:before="0" w:after="0"/>
        <w:contextualSpacing/>
        <w:rPr>
          <w:color w:themeColor="dark1" w:val="000000"/>
          <w:sz w:val="22"/>
          <w:szCs w:val="22"/>
        </w:rPr>
      </w:pPr>
      <w:r>
        <w:rPr>
          <w:b/>
          <w:bCs/>
          <w:color w:themeColor="dark1" w:val="000000"/>
          <w:sz w:val="22"/>
          <w:szCs w:val="22"/>
        </w:rPr>
        <w:t xml:space="preserve">Extended data file 1: </w:t>
      </w:r>
      <w:r>
        <w:rPr>
          <w:color w:themeColor="dark1" w:val="000000"/>
          <w:sz w:val="22"/>
          <w:szCs w:val="22"/>
        </w:rPr>
        <w:t>Excel file.</w:t>
      </w:r>
    </w:p>
    <w:p>
      <w:pPr>
        <w:pStyle w:val="Normal"/>
        <w:spacing w:lineRule="auto" w:line="480" w:before="0" w:after="0"/>
        <w:contextualSpacing/>
        <w:rPr>
          <w:color w:themeColor="dark1" w:val="000000"/>
          <w:sz w:val="22"/>
          <w:szCs w:val="22"/>
        </w:rPr>
      </w:pPr>
      <w:r>
        <w:rPr>
          <w:color w:themeColor="dark1" w:val="000000"/>
          <w:sz w:val="22"/>
          <w:szCs w:val="22"/>
        </w:rPr>
        <w:t xml:space="preserve">Tab 1) Table summary of river microbiome studies detailing title, authors, and microbiome methods used. Highlighted studies are genome-resolved multi-omics like GROWdb, with only 7 rivers surveyed. </w:t>
      </w:r>
    </w:p>
    <w:p>
      <w:pPr>
        <w:pStyle w:val="Normal"/>
        <w:spacing w:lineRule="auto" w:line="480" w:before="0" w:after="0"/>
        <w:contextualSpacing/>
        <w:rPr>
          <w:color w:themeColor="dark1" w:val="000000"/>
          <w:sz w:val="22"/>
          <w:szCs w:val="22"/>
        </w:rPr>
      </w:pPr>
      <w:r>
        <w:rPr>
          <w:color w:themeColor="dark1" w:val="000000"/>
          <w:sz w:val="22"/>
          <w:szCs w:val="22"/>
        </w:rPr>
        <w:t xml:space="preserve">Tab 2) Metagenome and metatranscriptome information. </w:t>
      </w:r>
    </w:p>
    <w:p>
      <w:pPr>
        <w:pStyle w:val="Normal"/>
        <w:spacing w:lineRule="auto" w:line="480" w:before="0" w:after="0"/>
        <w:contextualSpacing/>
        <w:rPr>
          <w:color w:themeColor="dark1" w:val="000000"/>
          <w:sz w:val="22"/>
          <w:szCs w:val="22"/>
        </w:rPr>
      </w:pPr>
      <w:r>
        <w:rPr>
          <w:color w:themeColor="dark1" w:val="000000"/>
          <w:sz w:val="22"/>
          <w:szCs w:val="22"/>
        </w:rPr>
        <w:t>Tab 3) Geospatial data (n=287 variables) for each sample.</w:t>
      </w:r>
    </w:p>
    <w:p>
      <w:pPr>
        <w:pStyle w:val="Normal"/>
        <w:spacing w:lineRule="auto" w:line="480" w:before="0" w:after="0"/>
        <w:contextualSpacing/>
        <w:rPr>
          <w:color w:themeColor="dark1" w:val="000000"/>
          <w:sz w:val="22"/>
          <w:szCs w:val="22"/>
        </w:rPr>
      </w:pPr>
      <w:r>
        <w:rPr>
          <w:color w:themeColor="dark1" w:val="000000"/>
          <w:sz w:val="22"/>
          <w:szCs w:val="22"/>
        </w:rPr>
        <w:t>Tab 4) List of datasets included in geospatial analysis.</w:t>
      </w:r>
    </w:p>
    <w:p>
      <w:pPr>
        <w:pStyle w:val="Normal"/>
        <w:spacing w:lineRule="auto" w:line="480" w:before="0" w:after="0"/>
        <w:contextualSpacing/>
        <w:rPr>
          <w:color w:themeColor="dark1" w:val="000000"/>
          <w:sz w:val="22"/>
          <w:szCs w:val="22"/>
        </w:rPr>
      </w:pPr>
      <w:r>
        <w:rPr>
          <w:b/>
          <w:bCs/>
          <w:color w:themeColor="dark1" w:val="000000"/>
          <w:sz w:val="22"/>
          <w:szCs w:val="22"/>
        </w:rPr>
        <w:t>Extended data file 2:</w:t>
      </w:r>
      <w:r>
        <w:rPr>
          <w:color w:themeColor="dark1" w:val="000000"/>
          <w:sz w:val="22"/>
          <w:szCs w:val="22"/>
        </w:rPr>
        <w:t xml:space="preserve"> Excel file. </w:t>
      </w:r>
    </w:p>
    <w:p>
      <w:pPr>
        <w:pStyle w:val="Normal"/>
        <w:spacing w:lineRule="auto" w:line="480" w:before="0" w:after="0"/>
        <w:contextualSpacing/>
        <w:rPr>
          <w:color w:themeColor="dark1" w:val="000000"/>
          <w:sz w:val="22"/>
          <w:szCs w:val="22"/>
        </w:rPr>
      </w:pPr>
      <w:r>
        <w:rPr>
          <w:color w:themeColor="dark1" w:val="000000"/>
          <w:sz w:val="22"/>
          <w:szCs w:val="22"/>
        </w:rPr>
        <w:t xml:space="preserve">Tab 1) Table summary of GROWdb MAGs including taxonomy and quality information. </w:t>
      </w:r>
    </w:p>
    <w:p>
      <w:pPr>
        <w:pStyle w:val="Normal"/>
        <w:spacing w:lineRule="auto" w:line="480" w:before="0" w:after="0"/>
        <w:contextualSpacing/>
        <w:rPr>
          <w:color w:themeColor="dark1" w:val="000000"/>
          <w:sz w:val="22"/>
          <w:szCs w:val="22"/>
        </w:rPr>
      </w:pPr>
      <w:r>
        <w:rPr>
          <w:color w:themeColor="dark1" w:val="000000"/>
          <w:sz w:val="22"/>
          <w:szCs w:val="22"/>
        </w:rPr>
        <w:t xml:space="preserve">Tab 2) Table summary of GROWdb novelty assigned by GTDB-Tk. </w:t>
      </w:r>
    </w:p>
    <w:p>
      <w:pPr>
        <w:pStyle w:val="Normal"/>
        <w:spacing w:lineRule="auto" w:line="480" w:before="0" w:after="0"/>
        <w:contextualSpacing/>
        <w:rPr>
          <w:color w:themeColor="dark1" w:val="000000"/>
          <w:sz w:val="22"/>
          <w:szCs w:val="22"/>
        </w:rPr>
      </w:pPr>
      <w:r>
        <w:rPr>
          <w:color w:themeColor="dark1" w:val="000000"/>
          <w:sz w:val="22"/>
          <w:szCs w:val="22"/>
        </w:rPr>
        <w:t xml:space="preserve">Tab 3) GROWdb MAG relative abundance across metagenomes. </w:t>
      </w:r>
    </w:p>
    <w:p>
      <w:pPr>
        <w:pStyle w:val="Normal"/>
        <w:spacing w:lineRule="auto" w:line="480" w:before="0" w:after="0"/>
        <w:contextualSpacing/>
        <w:rPr>
          <w:color w:themeColor="dark1" w:val="000000"/>
          <w:sz w:val="22"/>
          <w:szCs w:val="22"/>
        </w:rPr>
      </w:pPr>
      <w:r>
        <w:rPr>
          <w:color w:themeColor="dark1" w:val="000000"/>
          <w:sz w:val="22"/>
          <w:szCs w:val="22"/>
        </w:rPr>
        <w:t xml:space="preserve">Tab 4) Core analysis of GROWdb genera including metagenomic and metatranscriptomic occupancy and mean abundance/expression. </w:t>
      </w:r>
    </w:p>
    <w:p>
      <w:pPr>
        <w:pStyle w:val="Normal"/>
        <w:spacing w:lineRule="auto" w:line="480" w:before="0" w:after="0"/>
        <w:contextualSpacing/>
        <w:rPr>
          <w:color w:themeColor="dark1" w:val="000000"/>
          <w:sz w:val="22"/>
          <w:szCs w:val="22"/>
        </w:rPr>
      </w:pPr>
      <w:r>
        <w:rPr>
          <w:b/>
          <w:bCs/>
          <w:color w:themeColor="dark1" w:val="000000"/>
          <w:sz w:val="22"/>
          <w:szCs w:val="22"/>
        </w:rPr>
        <w:t>Extended data file 3:</w:t>
      </w:r>
      <w:r>
        <w:rPr>
          <w:color w:themeColor="dark1" w:val="000000"/>
          <w:sz w:val="22"/>
          <w:szCs w:val="22"/>
        </w:rPr>
        <w:t xml:space="preserve"> Excel file. </w:t>
      </w:r>
    </w:p>
    <w:p>
      <w:pPr>
        <w:pStyle w:val="Normal"/>
        <w:spacing w:lineRule="auto" w:line="480" w:before="0" w:after="0"/>
        <w:contextualSpacing/>
        <w:rPr>
          <w:color w:themeColor="dark1" w:val="000000"/>
          <w:sz w:val="22"/>
          <w:szCs w:val="22"/>
        </w:rPr>
      </w:pPr>
      <w:r>
        <w:rPr>
          <w:color w:themeColor="dark1" w:val="000000"/>
          <w:sz w:val="22"/>
          <w:szCs w:val="22"/>
        </w:rPr>
        <w:t xml:space="preserve">Tab 1) Annotation summary of GROWdb MAGs from DRAM. </w:t>
      </w:r>
    </w:p>
    <w:p>
      <w:pPr>
        <w:pStyle w:val="Normal"/>
        <w:spacing w:lineRule="auto" w:line="480" w:before="0" w:after="0"/>
        <w:contextualSpacing/>
        <w:rPr>
          <w:color w:themeColor="dark1" w:val="000000"/>
          <w:sz w:val="22"/>
          <w:szCs w:val="22"/>
        </w:rPr>
      </w:pPr>
      <w:r>
        <w:rPr>
          <w:color w:themeColor="dark1" w:val="000000"/>
          <w:sz w:val="22"/>
          <w:szCs w:val="22"/>
        </w:rPr>
        <w:t xml:space="preserve">Tab 2) GROWdb whole-genome trait calls. </w:t>
      </w:r>
    </w:p>
    <w:p>
      <w:pPr>
        <w:pStyle w:val="Normal"/>
        <w:spacing w:lineRule="auto" w:line="480" w:before="0" w:after="0"/>
        <w:contextualSpacing/>
        <w:rPr>
          <w:color w:themeColor="dark1" w:val="000000"/>
          <w:sz w:val="22"/>
          <w:szCs w:val="22"/>
        </w:rPr>
      </w:pPr>
      <w:r>
        <w:rPr>
          <w:color w:themeColor="dark1" w:val="000000"/>
          <w:sz w:val="22"/>
          <w:szCs w:val="22"/>
        </w:rPr>
        <w:t>Tab 3) Functional genes used to make whole-genome trait calls.</w:t>
      </w:r>
    </w:p>
    <w:p>
      <w:pPr>
        <w:pStyle w:val="Normal"/>
        <w:spacing w:lineRule="auto" w:line="480" w:before="0" w:after="0"/>
        <w:contextualSpacing/>
        <w:rPr>
          <w:color w:themeColor="dark1" w:val="000000"/>
          <w:sz w:val="22"/>
          <w:szCs w:val="22"/>
          <w:shd w:fill="FFFFFF" w:val="clear"/>
        </w:rPr>
      </w:pPr>
      <w:r>
        <w:rPr>
          <w:color w:themeColor="dark1" w:val="000000"/>
          <w:sz w:val="22"/>
          <w:szCs w:val="22"/>
        </w:rPr>
        <w:t xml:space="preserve">Tab 4) </w:t>
      </w:r>
      <w:r>
        <w:rPr>
          <w:color w:themeColor="dark1" w:val="000000"/>
          <w:sz w:val="22"/>
          <w:szCs w:val="22"/>
          <w:shd w:fill="FFFFFF" w:val="clear"/>
        </w:rPr>
        <w:t>Output of Resistance Gene Identifier containing list of predicted ARGs</w:t>
      </w:r>
    </w:p>
    <w:p>
      <w:pPr>
        <w:pStyle w:val="Normal"/>
        <w:spacing w:lineRule="auto" w:line="480" w:before="0" w:after="0"/>
        <w:contextualSpacing/>
        <w:rPr>
          <w:color w:themeColor="dark1" w:val="000000"/>
          <w:sz w:val="22"/>
          <w:szCs w:val="22"/>
        </w:rPr>
      </w:pPr>
      <w:r>
        <w:rPr>
          <w:color w:themeColor="dark1" w:val="000000"/>
          <w:sz w:val="22"/>
          <w:szCs w:val="22"/>
          <w:shd w:fill="FFFFFF" w:val="clear"/>
        </w:rPr>
        <w:t>Tab 5) Metatranscriptomic expression of identified ARGs by category.</w:t>
      </w:r>
    </w:p>
    <w:p>
      <w:pPr>
        <w:pStyle w:val="Normal"/>
        <w:spacing w:lineRule="auto" w:line="480" w:before="0" w:after="0"/>
        <w:contextualSpacing/>
        <w:rPr>
          <w:color w:themeColor="dark1" w:val="000000"/>
          <w:sz w:val="22"/>
          <w:szCs w:val="22"/>
        </w:rPr>
      </w:pPr>
      <w:r>
        <w:rPr>
          <w:color w:themeColor="dark1" w:val="000000"/>
          <w:sz w:val="22"/>
          <w:szCs w:val="22"/>
        </w:rPr>
      </w:r>
    </w:p>
    <w:p>
      <w:pPr>
        <w:pStyle w:val="Normal"/>
        <w:spacing w:lineRule="auto" w:line="480" w:before="0" w:after="0"/>
        <w:contextualSpacing/>
        <w:rPr>
          <w:b/>
          <w:bCs/>
          <w:color w:themeColor="dark1" w:val="000000"/>
          <w:sz w:val="22"/>
          <w:szCs w:val="22"/>
        </w:rPr>
      </w:pPr>
      <w:r>
        <w:rPr>
          <w:b/>
          <w:bCs/>
          <w:color w:themeColor="dark1" w:val="000000"/>
          <w:sz w:val="22"/>
          <w:szCs w:val="22"/>
        </w:rPr>
        <w:t>Extended Data Text</w:t>
      </w:r>
    </w:p>
    <w:p>
      <w:pPr>
        <w:pStyle w:val="Normal"/>
        <w:spacing w:lineRule="auto" w:line="480" w:before="0" w:after="0"/>
        <w:contextualSpacing/>
        <w:rPr>
          <w:color w:themeColor="dark1" w:val="000000"/>
          <w:sz w:val="22"/>
          <w:szCs w:val="22"/>
          <w:shd w:fill="FFFFFF" w:val="clear"/>
        </w:rPr>
      </w:pPr>
      <w:r>
        <w:rPr>
          <w:b/>
          <w:bCs/>
          <w:color w:themeColor="dark1" w:val="000000"/>
          <w:sz w:val="22"/>
          <w:szCs w:val="22"/>
        </w:rPr>
        <w:t xml:space="preserve">Note 1: Nitrogen metabolisms in GROWdb MAGs. </w:t>
      </w:r>
      <w:r>
        <w:rPr>
          <w:color w:themeColor="dark1" w:val="000000"/>
          <w:sz w:val="22"/>
          <w:szCs w:val="22"/>
          <w:shd w:fill="FFFFFF" w:val="clear"/>
        </w:rPr>
        <w:t xml:space="preserve">We identified one MAG within the </w:t>
      </w:r>
      <w:r>
        <w:rPr>
          <w:i/>
          <w:iCs/>
          <w:color w:themeColor="dark1" w:val="000000"/>
          <w:sz w:val="22"/>
          <w:szCs w:val="22"/>
          <w:shd w:fill="FFFFFF" w:val="clear"/>
        </w:rPr>
        <w:t xml:space="preserve">Nitrosomonas </w:t>
      </w:r>
      <w:r>
        <w:rPr>
          <w:color w:themeColor="dark1" w:val="000000"/>
          <w:sz w:val="22"/>
          <w:szCs w:val="22"/>
          <w:shd w:fill="FFFFFF" w:val="clear"/>
        </w:rPr>
        <w:t>genus with genes for ammonia oxidation (the first step in nitrification). One transcript from this MAG had transcriptional activity across 93% of the GROWdb metatranscriptomes (</w:t>
      </w:r>
      <w:r>
        <w:rPr>
          <w:b/>
          <w:bCs/>
          <w:color w:themeColor="dark1" w:val="000000"/>
          <w:sz w:val="22"/>
          <w:szCs w:val="22"/>
          <w:shd w:fill="FFFFFF" w:val="clear"/>
        </w:rPr>
        <w:t>Extended Data Fig.5</w:t>
      </w:r>
      <w:r>
        <w:rPr>
          <w:color w:themeColor="dark1" w:val="000000"/>
          <w:sz w:val="22"/>
          <w:szCs w:val="22"/>
          <w:shd w:fill="FFFFFF" w:val="clear"/>
        </w:rPr>
        <w:t>). This MAG contained nitrite reductase (</w:t>
      </w:r>
      <w:r>
        <w:rPr>
          <w:i/>
          <w:iCs/>
          <w:color w:themeColor="dark1" w:val="000000"/>
          <w:sz w:val="22"/>
          <w:szCs w:val="22"/>
          <w:shd w:fill="FFFFFF" w:val="clear"/>
        </w:rPr>
        <w:t>nirK</w:t>
      </w:r>
      <w:r>
        <w:rPr>
          <w:color w:themeColor="dark1" w:val="000000"/>
          <w:sz w:val="22"/>
          <w:szCs w:val="22"/>
          <w:shd w:fill="FFFFFF" w:val="clear"/>
        </w:rPr>
        <w:t>) and nitric oxide reductase (</w:t>
      </w:r>
      <w:r>
        <w:rPr>
          <w:i/>
          <w:iCs/>
          <w:color w:themeColor="dark1" w:val="000000"/>
          <w:sz w:val="22"/>
          <w:szCs w:val="22"/>
          <w:shd w:fill="FFFFFF" w:val="clear"/>
        </w:rPr>
        <w:t>nor</w:t>
      </w:r>
      <w:r>
        <w:rPr>
          <w:color w:themeColor="dark1" w:val="000000"/>
          <w:sz w:val="22"/>
          <w:szCs w:val="22"/>
          <w:shd w:fill="FFFFFF" w:val="clear"/>
        </w:rPr>
        <w:t>) genes suggesting the capacity to produce the greenhouse gas nitrous oxide (N</w:t>
      </w:r>
      <w:r>
        <w:rPr>
          <w:color w:themeColor="dark1" w:val="000000"/>
          <w:sz w:val="22"/>
          <w:szCs w:val="22"/>
          <w:shd w:fill="FFFFFF" w:val="clear"/>
          <w:vertAlign w:val="subscript"/>
        </w:rPr>
        <w:t>2</w:t>
      </w:r>
      <w:r>
        <w:rPr>
          <w:color w:themeColor="dark1" w:val="000000"/>
          <w:sz w:val="22"/>
          <w:szCs w:val="22"/>
          <w:shd w:fill="FFFFFF" w:val="clear"/>
        </w:rPr>
        <w:t>O), similar to many other ammonia-oxidizing bacteria (AOB)</w:t>
      </w:r>
      <w:r>
        <w:rPr>
          <w:color w:themeColor="dark1" w:val="000000"/>
          <w:sz w:val="22"/>
          <w:szCs w:val="22"/>
          <w:vertAlign w:val="superscript"/>
        </w:rPr>
        <w:t>1</w:t>
      </w:r>
      <w:r>
        <w:rPr>
          <w:color w:themeColor="dark1" w:val="000000"/>
          <w:sz w:val="22"/>
          <w:szCs w:val="22"/>
          <w:shd w:fill="FFFFFF" w:val="clear"/>
        </w:rPr>
        <w:t xml:space="preserve">. The genome contained some genes related to urea metabolism (e.g., urea transporter and urea carboxylase), but was missing urease genes. A Ni/Fe Group 3b-hydrogenase gene was present along with hydrogenase maturation- and expression-related genes. Two other GROWdb MAGs contained genes for nitrite oxidation (the second step in nitrification) with taxonomy assignments (GTDB-tk) to (1) sp900299245 within the </w:t>
      </w:r>
      <w:r>
        <w:rPr>
          <w:i/>
          <w:iCs/>
          <w:color w:themeColor="dark1" w:val="000000"/>
          <w:sz w:val="22"/>
          <w:szCs w:val="22"/>
          <w:shd w:fill="FFFFFF" w:val="clear"/>
        </w:rPr>
        <w:t xml:space="preserve">Nitrospira_D </w:t>
      </w:r>
      <w:r>
        <w:rPr>
          <w:color w:themeColor="dark1" w:val="000000"/>
          <w:sz w:val="22"/>
          <w:szCs w:val="22"/>
          <w:shd w:fill="FFFFFF" w:val="clear"/>
        </w:rPr>
        <w:t xml:space="preserve">genus that includes </w:t>
      </w:r>
      <w:r>
        <w:rPr>
          <w:i/>
          <w:iCs/>
          <w:color w:themeColor="dark1" w:val="000000"/>
          <w:sz w:val="22"/>
          <w:szCs w:val="22"/>
          <w:shd w:fill="FFFFFF" w:val="clear"/>
        </w:rPr>
        <w:t>Nitrospira lenta</w:t>
      </w:r>
      <w:r>
        <w:rPr>
          <w:color w:themeColor="dark1" w:val="000000"/>
          <w:sz w:val="22"/>
          <w:szCs w:val="22"/>
          <w:vertAlign w:val="superscript"/>
        </w:rPr>
        <w:t>2</w:t>
      </w:r>
      <w:r>
        <w:rPr>
          <w:color w:themeColor="dark1" w:val="000000"/>
          <w:sz w:val="22"/>
          <w:szCs w:val="22"/>
          <w:shd w:fill="FFFFFF" w:val="clear"/>
        </w:rPr>
        <w:t>, and (2)</w:t>
      </w:r>
      <w:r>
        <w:rPr>
          <w:i/>
          <w:iCs/>
          <w:color w:themeColor="dark1" w:val="000000"/>
          <w:sz w:val="22"/>
          <w:szCs w:val="22"/>
          <w:shd w:fill="FFFFFF" w:val="clear"/>
        </w:rPr>
        <w:t xml:space="preserve"> </w:t>
      </w:r>
      <w:r>
        <w:rPr>
          <w:color w:themeColor="dark1" w:val="000000"/>
          <w:sz w:val="22"/>
          <w:szCs w:val="22"/>
          <w:shd w:fill="FFFFFF" w:val="clear"/>
        </w:rPr>
        <w:t>an unassigned species within the Palsa1315 genus of the Nitrospiraceae family. The Palsa1315 genus includes many genomes that encode genes for complete ammonia oxidation (comammox; the complete oxidation of ammonia to nitrite and then to nitrate), as well as a few genomes that appear to be canonical nitrite-oxidizing bacteria (NOB). The GROWdb MAG in this genus contained genes for nitrite oxidation but was missing genes for ammonia oxidation, suggesting that it is not capable of comammox. This MAG was 95% complete so we can’t completely rule out the possibility that ammonia oxidation genes are missing from the assembly. The two GROW NOB MAGs had eight transcripts that were detected across many sampling sites (ranging from 14-88% of the metatranscriptomes), including nitrite oxidoreductase transcripts that encode the key protein for nitrite oxidation. The NOB genomes contained cyanase genes suggesting cyanate may be utilized as an organic nitrogen source and may fuel reciprocal feeding with ammonia oxidizers by supplying them with ammonium from cyanate</w:t>
      </w:r>
      <w:r>
        <w:rPr>
          <w:color w:themeColor="dark1" w:val="000000"/>
          <w:sz w:val="22"/>
          <w:szCs w:val="22"/>
          <w:vertAlign w:val="superscript"/>
        </w:rPr>
        <w:t>3,4</w:t>
      </w:r>
      <w:r>
        <w:rPr>
          <w:color w:themeColor="dark1" w:val="000000"/>
          <w:sz w:val="22"/>
          <w:szCs w:val="22"/>
          <w:shd w:fill="FFFFFF" w:val="clear"/>
        </w:rPr>
        <w:t xml:space="preserve">. Most (but not all) comammox </w:t>
      </w:r>
      <w:r>
        <w:rPr>
          <w:i/>
          <w:iCs/>
          <w:color w:themeColor="dark1" w:val="000000"/>
          <w:sz w:val="22"/>
          <w:szCs w:val="22"/>
          <w:shd w:fill="FFFFFF" w:val="clear"/>
        </w:rPr>
        <w:t>Nitrospira</w:t>
      </w:r>
      <w:r>
        <w:rPr>
          <w:color w:themeColor="dark1" w:val="000000"/>
          <w:sz w:val="22"/>
          <w:szCs w:val="22"/>
          <w:shd w:fill="FFFFFF" w:val="clear"/>
        </w:rPr>
        <w:t xml:space="preserve"> genomes are missing cyanase genes, likely giving canonical NOB an advantage in environments with low ammonium</w:t>
      </w:r>
      <w:r>
        <w:rPr>
          <w:color w:themeColor="dark1" w:val="000000"/>
          <w:sz w:val="22"/>
          <w:szCs w:val="22"/>
          <w:vertAlign w:val="superscript"/>
        </w:rPr>
        <w:t>5,6</w:t>
      </w:r>
      <w:r>
        <w:rPr>
          <w:color w:themeColor="dark1" w:val="000000"/>
          <w:sz w:val="22"/>
          <w:szCs w:val="22"/>
          <w:shd w:fill="FFFFFF" w:val="clear"/>
        </w:rPr>
        <w:t xml:space="preserve">. Formate dehydrogenase genes were also present in these MAGs, suggesting that formate may serve as a carbon source or electron donor similar to other </w:t>
      </w:r>
      <w:r>
        <w:rPr>
          <w:i/>
          <w:iCs/>
          <w:color w:themeColor="dark1" w:val="000000"/>
          <w:sz w:val="22"/>
          <w:szCs w:val="22"/>
          <w:shd w:fill="FFFFFF" w:val="clear"/>
        </w:rPr>
        <w:t>Nitrospira</w:t>
      </w:r>
      <w:r>
        <w:rPr>
          <w:color w:themeColor="dark1" w:val="000000"/>
          <w:sz w:val="22"/>
          <w:szCs w:val="22"/>
          <w:vertAlign w:val="superscript"/>
        </w:rPr>
        <w:t>7,8</w:t>
      </w:r>
      <w:r>
        <w:rPr>
          <w:color w:themeColor="dark1" w:val="000000"/>
          <w:sz w:val="22"/>
          <w:szCs w:val="22"/>
          <w:shd w:fill="FFFFFF" w:val="clear"/>
        </w:rPr>
        <w:t>.</w:t>
      </w:r>
    </w:p>
    <w:p>
      <w:pPr>
        <w:pStyle w:val="Normal"/>
        <w:spacing w:lineRule="auto" w:line="480" w:before="0" w:after="0"/>
        <w:contextualSpacing/>
        <w:rPr>
          <w:b/>
          <w:bCs/>
          <w:color w:themeColor="dark1" w:val="000000"/>
          <w:sz w:val="22"/>
          <w:szCs w:val="22"/>
          <w:shd w:fill="FFFFFF" w:val="clear"/>
        </w:rPr>
      </w:pPr>
      <w:r>
        <w:rPr>
          <w:b/>
          <w:bCs/>
          <w:color w:themeColor="dark1" w:val="000000"/>
          <w:sz w:val="22"/>
          <w:szCs w:val="22"/>
          <w:shd w:fill="FFFFFF" w:val="clear"/>
        </w:rPr>
      </w:r>
    </w:p>
    <w:p>
      <w:pPr>
        <w:pStyle w:val="Normal"/>
        <w:spacing w:lineRule="auto" w:line="480" w:before="0" w:after="0"/>
        <w:contextualSpacing/>
        <w:rPr>
          <w:b/>
          <w:bCs/>
          <w:color w:themeColor="dark1" w:val="000000"/>
          <w:sz w:val="22"/>
          <w:szCs w:val="22"/>
          <w:shd w:fill="FFFFFF" w:val="clear"/>
        </w:rPr>
      </w:pPr>
      <w:r>
        <w:rPr>
          <w:b/>
          <w:bCs/>
          <w:color w:themeColor="dark1" w:val="000000"/>
          <w:sz w:val="22"/>
          <w:szCs w:val="22"/>
          <w:shd w:fill="FFFFFF" w:val="clear"/>
        </w:rPr>
        <w:t>Extended Data Text References</w:t>
      </w:r>
    </w:p>
    <w:p>
      <w:pPr>
        <w:pStyle w:val="Bibliography"/>
        <w:spacing w:before="0" w:after="0"/>
        <w:contextualSpacing/>
        <w:rPr>
          <w:color w:themeColor="dark1" w:val="000000"/>
          <w:sz w:val="22"/>
          <w:szCs w:val="22"/>
        </w:rPr>
      </w:pPr>
      <w:r>
        <w:rPr>
          <w:color w:themeColor="dark1" w:val="000000"/>
          <w:sz w:val="22"/>
          <w:szCs w:val="22"/>
        </w:rPr>
        <w:t>1.</w:t>
        <w:tab/>
        <w:t xml:space="preserve">Stein, L. Y. Insights into the physiology of ammonia-oxidizing microorganisms. </w:t>
      </w:r>
      <w:r>
        <w:rPr>
          <w:i/>
          <w:iCs/>
          <w:color w:themeColor="dark1" w:val="000000"/>
          <w:sz w:val="22"/>
          <w:szCs w:val="22"/>
        </w:rPr>
        <w:t>Curr. Opin. Chem. Biol.</w:t>
      </w:r>
      <w:r>
        <w:rPr>
          <w:color w:themeColor="dark1" w:val="000000"/>
          <w:sz w:val="22"/>
          <w:szCs w:val="22"/>
        </w:rPr>
        <w:t xml:space="preserve"> </w:t>
      </w:r>
      <w:r>
        <w:rPr>
          <w:b/>
          <w:bCs/>
          <w:color w:themeColor="dark1" w:val="000000"/>
          <w:sz w:val="22"/>
          <w:szCs w:val="22"/>
        </w:rPr>
        <w:t>49</w:t>
      </w:r>
      <w:r>
        <w:rPr>
          <w:color w:themeColor="dark1" w:val="000000"/>
          <w:sz w:val="22"/>
          <w:szCs w:val="22"/>
        </w:rPr>
        <w:t>, 9–15 (2019).</w:t>
      </w:r>
    </w:p>
    <w:p>
      <w:pPr>
        <w:pStyle w:val="Bibliography"/>
        <w:spacing w:before="0" w:after="0"/>
        <w:contextualSpacing/>
        <w:rPr>
          <w:color w:themeColor="dark1" w:val="000000"/>
          <w:sz w:val="22"/>
          <w:szCs w:val="22"/>
        </w:rPr>
      </w:pPr>
      <w:r>
        <w:rPr>
          <w:color w:themeColor="dark1" w:val="000000"/>
          <w:sz w:val="22"/>
          <w:szCs w:val="22"/>
        </w:rPr>
        <w:t>2.</w:t>
        <w:tab/>
        <w:t xml:space="preserve">Sakoula, D., Nowka, B., Spieck, E., Daims, H. &amp; Lücker, S. The draft genome sequence of “Nitrospira lenta” strain BS10, a nitrite oxidizing bacterium isolated from activated sludge. </w:t>
      </w:r>
      <w:r>
        <w:rPr>
          <w:i/>
          <w:iCs/>
          <w:color w:themeColor="dark1" w:val="000000"/>
          <w:sz w:val="22"/>
          <w:szCs w:val="22"/>
        </w:rPr>
        <w:t>Stand. Genomic Sci.</w:t>
      </w:r>
      <w:r>
        <w:rPr>
          <w:color w:themeColor="dark1" w:val="000000"/>
          <w:sz w:val="22"/>
          <w:szCs w:val="22"/>
        </w:rPr>
        <w:t xml:space="preserve"> </w:t>
      </w:r>
      <w:r>
        <w:rPr>
          <w:b/>
          <w:bCs/>
          <w:color w:themeColor="dark1" w:val="000000"/>
          <w:sz w:val="22"/>
          <w:szCs w:val="22"/>
        </w:rPr>
        <w:t>13</w:t>
      </w:r>
      <w:r>
        <w:rPr>
          <w:color w:themeColor="dark1" w:val="000000"/>
          <w:sz w:val="22"/>
          <w:szCs w:val="22"/>
        </w:rPr>
        <w:t>, 32 (2018).</w:t>
      </w:r>
    </w:p>
    <w:p>
      <w:pPr>
        <w:pStyle w:val="Bibliography"/>
        <w:spacing w:before="0" w:after="0"/>
        <w:contextualSpacing/>
        <w:rPr>
          <w:color w:themeColor="dark1" w:val="000000"/>
          <w:sz w:val="22"/>
          <w:szCs w:val="22"/>
        </w:rPr>
      </w:pPr>
      <w:r>
        <w:rPr>
          <w:color w:themeColor="dark1" w:val="000000"/>
          <w:sz w:val="22"/>
          <w:szCs w:val="22"/>
        </w:rPr>
        <w:t>3.</w:t>
        <w:tab/>
        <w:t xml:space="preserve">Daims, H., Lücker, S. &amp; Wagner, M. A New Perspective on Microbes Formerly Known as Nitrite-Oxidizing Bacteria. </w:t>
      </w:r>
      <w:r>
        <w:rPr>
          <w:i/>
          <w:iCs/>
          <w:color w:themeColor="dark1" w:val="000000"/>
          <w:sz w:val="22"/>
          <w:szCs w:val="22"/>
        </w:rPr>
        <w:t>Trends Microbiol.</w:t>
      </w:r>
      <w:r>
        <w:rPr>
          <w:color w:themeColor="dark1" w:val="000000"/>
          <w:sz w:val="22"/>
          <w:szCs w:val="22"/>
        </w:rPr>
        <w:t xml:space="preserve"> </w:t>
      </w:r>
      <w:r>
        <w:rPr>
          <w:b/>
          <w:bCs/>
          <w:color w:themeColor="dark1" w:val="000000"/>
          <w:sz w:val="22"/>
          <w:szCs w:val="22"/>
        </w:rPr>
        <w:t>24</w:t>
      </w:r>
      <w:r>
        <w:rPr>
          <w:color w:themeColor="dark1" w:val="000000"/>
          <w:sz w:val="22"/>
          <w:szCs w:val="22"/>
        </w:rPr>
        <w:t>, 699 (2016).</w:t>
      </w:r>
    </w:p>
    <w:p>
      <w:pPr>
        <w:pStyle w:val="Bibliography"/>
        <w:spacing w:before="0" w:after="0"/>
        <w:contextualSpacing/>
        <w:rPr>
          <w:color w:themeColor="dark1" w:val="000000"/>
          <w:sz w:val="22"/>
          <w:szCs w:val="22"/>
        </w:rPr>
      </w:pPr>
      <w:r>
        <w:rPr>
          <w:color w:themeColor="dark1" w:val="000000"/>
          <w:sz w:val="22"/>
          <w:szCs w:val="22"/>
        </w:rPr>
        <w:t>4.</w:t>
        <w:tab/>
        <w:t xml:space="preserve">Palatinszky, M. </w:t>
      </w:r>
      <w:r>
        <w:rPr>
          <w:i/>
          <w:iCs/>
          <w:color w:themeColor="dark1" w:val="000000"/>
          <w:sz w:val="22"/>
          <w:szCs w:val="22"/>
        </w:rPr>
        <w:t>et al.</w:t>
      </w:r>
      <w:r>
        <w:rPr>
          <w:color w:themeColor="dark1" w:val="000000"/>
          <w:sz w:val="22"/>
          <w:szCs w:val="22"/>
        </w:rPr>
        <w:t xml:space="preserve"> Cyanate as energy source for nitrifiers. </w:t>
      </w:r>
      <w:r>
        <w:rPr>
          <w:i/>
          <w:iCs/>
          <w:color w:themeColor="dark1" w:val="000000"/>
          <w:sz w:val="22"/>
          <w:szCs w:val="22"/>
        </w:rPr>
        <w:t>Nature</w:t>
      </w:r>
      <w:r>
        <w:rPr>
          <w:color w:themeColor="dark1" w:val="000000"/>
          <w:sz w:val="22"/>
          <w:szCs w:val="22"/>
        </w:rPr>
        <w:t xml:space="preserve"> </w:t>
      </w:r>
      <w:r>
        <w:rPr>
          <w:b/>
          <w:bCs/>
          <w:color w:themeColor="dark1" w:val="000000"/>
          <w:sz w:val="22"/>
          <w:szCs w:val="22"/>
        </w:rPr>
        <w:t>524</w:t>
      </w:r>
      <w:r>
        <w:rPr>
          <w:color w:themeColor="dark1" w:val="000000"/>
          <w:sz w:val="22"/>
          <w:szCs w:val="22"/>
        </w:rPr>
        <w:t>, 105–108 (2015).</w:t>
      </w:r>
    </w:p>
    <w:p>
      <w:pPr>
        <w:pStyle w:val="Bibliography"/>
        <w:spacing w:before="0" w:after="0"/>
        <w:contextualSpacing/>
        <w:rPr>
          <w:color w:themeColor="dark1" w:val="000000"/>
          <w:sz w:val="22"/>
          <w:szCs w:val="22"/>
        </w:rPr>
      </w:pPr>
      <w:r>
        <w:rPr>
          <w:color w:themeColor="dark1" w:val="000000"/>
          <w:sz w:val="22"/>
          <w:szCs w:val="22"/>
        </w:rPr>
        <w:t>5.</w:t>
        <w:tab/>
        <w:t xml:space="preserve">Palomo, A. </w:t>
      </w:r>
      <w:r>
        <w:rPr>
          <w:i/>
          <w:iCs/>
          <w:color w:themeColor="dark1" w:val="000000"/>
          <w:sz w:val="22"/>
          <w:szCs w:val="22"/>
        </w:rPr>
        <w:t>et al.</w:t>
      </w:r>
      <w:r>
        <w:rPr>
          <w:color w:themeColor="dark1" w:val="000000"/>
          <w:sz w:val="22"/>
          <w:szCs w:val="22"/>
        </w:rPr>
        <w:t xml:space="preserve"> Comparative genomics sheds light on niche differentiation and the evolutionary history of comammox Nitrospira. </w:t>
      </w:r>
      <w:r>
        <w:rPr>
          <w:i/>
          <w:iCs/>
          <w:color w:themeColor="dark1" w:val="000000"/>
          <w:sz w:val="22"/>
          <w:szCs w:val="22"/>
        </w:rPr>
        <w:t>ISME J.</w:t>
      </w:r>
      <w:r>
        <w:rPr>
          <w:color w:themeColor="dark1" w:val="000000"/>
          <w:sz w:val="22"/>
          <w:szCs w:val="22"/>
        </w:rPr>
        <w:t xml:space="preserve"> </w:t>
      </w:r>
      <w:r>
        <w:rPr>
          <w:b/>
          <w:bCs/>
          <w:color w:themeColor="dark1" w:val="000000"/>
          <w:sz w:val="22"/>
          <w:szCs w:val="22"/>
        </w:rPr>
        <w:t>12</w:t>
      </w:r>
      <w:r>
        <w:rPr>
          <w:color w:themeColor="dark1" w:val="000000"/>
          <w:sz w:val="22"/>
          <w:szCs w:val="22"/>
        </w:rPr>
        <w:t>, 1779–1793 (2018).</w:t>
      </w:r>
    </w:p>
    <w:p>
      <w:pPr>
        <w:pStyle w:val="Bibliography"/>
        <w:spacing w:before="0" w:after="0"/>
        <w:contextualSpacing/>
        <w:rPr>
          <w:color w:themeColor="dark1" w:val="000000"/>
          <w:sz w:val="22"/>
          <w:szCs w:val="22"/>
        </w:rPr>
      </w:pPr>
      <w:r>
        <w:rPr>
          <w:color w:themeColor="dark1" w:val="000000"/>
          <w:sz w:val="22"/>
          <w:szCs w:val="22"/>
        </w:rPr>
        <w:t>6.</w:t>
        <w:tab/>
        <w:t xml:space="preserve">Spasov, E. </w:t>
      </w:r>
      <w:r>
        <w:rPr>
          <w:i/>
          <w:iCs/>
          <w:color w:themeColor="dark1" w:val="000000"/>
          <w:sz w:val="22"/>
          <w:szCs w:val="22"/>
        </w:rPr>
        <w:t>et al.</w:t>
      </w:r>
      <w:r>
        <w:rPr>
          <w:color w:themeColor="dark1" w:val="000000"/>
          <w:sz w:val="22"/>
          <w:szCs w:val="22"/>
        </w:rPr>
        <w:t xml:space="preserve"> High functional diversity among Nitrospira populations that dominate rotating biological contactor microbial communities in a municipal wastewater treatment plant. </w:t>
      </w:r>
      <w:r>
        <w:rPr>
          <w:i/>
          <w:iCs/>
          <w:color w:themeColor="dark1" w:val="000000"/>
          <w:sz w:val="22"/>
          <w:szCs w:val="22"/>
        </w:rPr>
        <w:t>ISME J.</w:t>
      </w:r>
      <w:r>
        <w:rPr>
          <w:color w:themeColor="dark1" w:val="000000"/>
          <w:sz w:val="22"/>
          <w:szCs w:val="22"/>
        </w:rPr>
        <w:t xml:space="preserve"> </w:t>
      </w:r>
      <w:r>
        <w:rPr>
          <w:b/>
          <w:bCs/>
          <w:color w:themeColor="dark1" w:val="000000"/>
          <w:sz w:val="22"/>
          <w:szCs w:val="22"/>
        </w:rPr>
        <w:t>14</w:t>
      </w:r>
      <w:r>
        <w:rPr>
          <w:color w:themeColor="dark1" w:val="000000"/>
          <w:sz w:val="22"/>
          <w:szCs w:val="22"/>
        </w:rPr>
        <w:t>, 1857–1872 (2020).</w:t>
      </w:r>
    </w:p>
    <w:p>
      <w:pPr>
        <w:pStyle w:val="Bibliography"/>
        <w:spacing w:before="0" w:after="0"/>
        <w:contextualSpacing/>
        <w:rPr>
          <w:color w:themeColor="dark1" w:val="000000"/>
          <w:sz w:val="22"/>
          <w:szCs w:val="22"/>
        </w:rPr>
      </w:pPr>
      <w:r>
        <w:rPr>
          <w:color w:themeColor="dark1" w:val="000000"/>
          <w:sz w:val="22"/>
          <w:szCs w:val="22"/>
        </w:rPr>
        <w:t>7.</w:t>
        <w:tab/>
        <w:t xml:space="preserve">Bayer, B. </w:t>
      </w:r>
      <w:r>
        <w:rPr>
          <w:i/>
          <w:iCs/>
          <w:color w:themeColor="dark1" w:val="000000"/>
          <w:sz w:val="22"/>
          <w:szCs w:val="22"/>
        </w:rPr>
        <w:t>et al.</w:t>
      </w:r>
      <w:r>
        <w:rPr>
          <w:color w:themeColor="dark1" w:val="000000"/>
          <w:sz w:val="22"/>
          <w:szCs w:val="22"/>
        </w:rPr>
        <w:t xml:space="preserve"> Metabolic versatility of the nitrite-oxidizing bacterium Nitrospira marina and its proteomic response to oxygen-limited conditions. </w:t>
      </w:r>
      <w:r>
        <w:rPr>
          <w:i/>
          <w:iCs/>
          <w:color w:themeColor="dark1" w:val="000000"/>
          <w:sz w:val="22"/>
          <w:szCs w:val="22"/>
        </w:rPr>
        <w:t>ISME J.</w:t>
      </w:r>
      <w:r>
        <w:rPr>
          <w:color w:themeColor="dark1" w:val="000000"/>
          <w:sz w:val="22"/>
          <w:szCs w:val="22"/>
        </w:rPr>
        <w:t xml:space="preserve"> </w:t>
      </w:r>
      <w:r>
        <w:rPr>
          <w:b/>
          <w:bCs/>
          <w:color w:themeColor="dark1" w:val="000000"/>
          <w:sz w:val="22"/>
          <w:szCs w:val="22"/>
        </w:rPr>
        <w:t>15</w:t>
      </w:r>
      <w:r>
        <w:rPr>
          <w:color w:themeColor="dark1" w:val="000000"/>
          <w:sz w:val="22"/>
          <w:szCs w:val="22"/>
        </w:rPr>
        <w:t>, 1025–1039 (2021).</w:t>
      </w:r>
    </w:p>
    <w:p>
      <w:pPr>
        <w:pStyle w:val="Bibliography"/>
        <w:spacing w:before="0" w:after="0"/>
        <w:contextualSpacing/>
        <w:rPr>
          <w:color w:themeColor="dark1" w:val="000000"/>
          <w:sz w:val="22"/>
          <w:szCs w:val="22"/>
        </w:rPr>
      </w:pPr>
      <w:r>
        <w:rPr>
          <w:color w:themeColor="dark1" w:val="000000"/>
          <w:sz w:val="22"/>
          <w:szCs w:val="22"/>
        </w:rPr>
        <w:t>8.</w:t>
        <w:tab/>
        <w:t xml:space="preserve">Gruber-Dorninger, C. </w:t>
      </w:r>
      <w:r>
        <w:rPr>
          <w:i/>
          <w:iCs/>
          <w:color w:themeColor="dark1" w:val="000000"/>
          <w:sz w:val="22"/>
          <w:szCs w:val="22"/>
        </w:rPr>
        <w:t>et al.</w:t>
      </w:r>
      <w:r>
        <w:rPr>
          <w:color w:themeColor="dark1" w:val="000000"/>
          <w:sz w:val="22"/>
          <w:szCs w:val="22"/>
        </w:rPr>
        <w:t xml:space="preserve"> Functionally relevant diversity of closely related Nitrospira in activated sludge. </w:t>
      </w:r>
      <w:r>
        <w:rPr>
          <w:i/>
          <w:iCs/>
          <w:color w:themeColor="dark1" w:val="000000"/>
          <w:sz w:val="22"/>
          <w:szCs w:val="22"/>
        </w:rPr>
        <w:t>ISME J.</w:t>
      </w:r>
      <w:r>
        <w:rPr>
          <w:color w:themeColor="dark1" w:val="000000"/>
          <w:sz w:val="22"/>
          <w:szCs w:val="22"/>
        </w:rPr>
        <w:t xml:space="preserve"> </w:t>
      </w:r>
      <w:r>
        <w:rPr>
          <w:b/>
          <w:bCs/>
          <w:color w:themeColor="dark1" w:val="000000"/>
          <w:sz w:val="22"/>
          <w:szCs w:val="22"/>
        </w:rPr>
        <w:t>9</w:t>
      </w:r>
      <w:r>
        <w:rPr>
          <w:color w:themeColor="dark1" w:val="000000"/>
          <w:sz w:val="22"/>
          <w:szCs w:val="22"/>
        </w:rPr>
        <w:t>, 643–655 (2015).</w:t>
      </w:r>
    </w:p>
    <w:p>
      <w:pPr>
        <w:pStyle w:val="Normal"/>
        <w:spacing w:lineRule="auto" w:line="480" w:before="0" w:after="0"/>
        <w:contextualSpacing/>
        <w:rPr>
          <w:b/>
          <w:bCs/>
          <w:color w:themeColor="dark1" w:val="000000"/>
          <w:sz w:val="22"/>
          <w:szCs w:val="22"/>
          <w:shd w:fill="FFFFFF" w:val="clear"/>
        </w:rPr>
      </w:pPr>
      <w:r>
        <w:rPr>
          <w:b/>
          <w:bCs/>
          <w:color w:themeColor="dark1" w:val="000000"/>
          <w:sz w:val="22"/>
          <w:szCs w:val="22"/>
          <w:shd w:fill="FFFFFF" w:val="clear"/>
        </w:rPr>
        <w:t xml:space="preserve"> </w:t>
      </w:r>
    </w:p>
    <w:p>
      <w:pPr>
        <w:pStyle w:val="Normal"/>
        <w:rPr>
          <w:color w:themeColor="dark1" w:val="000000"/>
          <w:sz w:val="22"/>
          <w:szCs w:val="22"/>
        </w:rPr>
      </w:pPr>
      <w:r>
        <w:rPr>
          <w:color w:themeColor="dark1" w:val="000000"/>
          <w:sz w:val="22"/>
          <w:szCs w:val="22"/>
        </w:rPr>
      </w:r>
    </w:p>
    <w:p>
      <w:pPr>
        <w:pStyle w:val="Normal"/>
        <w:rPr>
          <w:color w:themeColor="dark1" w:val="000000"/>
          <w:sz w:val="22"/>
          <w:szCs w:val="22"/>
        </w:rPr>
      </w:pPr>
      <w:r>
        <w:rPr>
          <w:color w:themeColor="dark1" w:val="000000"/>
          <w:sz w:val="22"/>
          <w:szCs w:val="22"/>
        </w:rPr>
      </w:r>
    </w:p>
    <w:p>
      <w:pPr>
        <w:pStyle w:val="Normal"/>
        <w:rPr>
          <w:color w:themeColor="dark1" w:val="000000"/>
          <w:sz w:val="22"/>
          <w:szCs w:val="22"/>
        </w:rPr>
      </w:pPr>
      <w:r>
        <w:rPr>
          <w:color w:themeColor="dark1" w:val="000000"/>
          <w:sz w:val="22"/>
          <w:szCs w:val="22"/>
        </w:rPr>
      </w:r>
    </w:p>
    <w:p>
      <w:pPr>
        <w:pStyle w:val="Normal"/>
        <w:pBdr/>
        <w:spacing w:lineRule="auto" w:line="480" w:before="0" w:after="0"/>
        <w:contextualSpacing/>
        <w:rPr>
          <w:color w:themeColor="dark1" w:val="000000"/>
          <w:sz w:val="22"/>
          <w:szCs w:val="22"/>
        </w:rPr>
      </w:pPr>
      <w:r>
        <w:rPr>
          <w:color w:themeColor="dark1" w:val="000000"/>
          <w:sz w:val="22"/>
          <w:szCs w:val="22"/>
        </w:rPr>
      </w:r>
    </w:p>
    <w:sectPr>
      <w:type w:val="nextPage"/>
      <w:pgSz w:w="12240" w:h="15840"/>
      <w:pgMar w:left="1440" w:right="1440" w:gutter="0" w:header="0" w:top="1440" w:footer="0" w:bottom="1440"/>
      <w:lnNumType w:countBy="1" w:restart="continuous" w:distance="283"/>
      <w:pgNumType w:start="1" w:fmt="decimal"/>
      <w:formProt w:val="false"/>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Borton,Kayla" w:date="2024-04-09T10:19:00Z" w:initials="MB">
    <w:p>
      <w:pPr>
        <w:overflowPunct w:val="false"/>
        <w:rPr/>
      </w:pPr>
      <w:r>
        <w:rPr>
          <w:rFonts w:ascii="Liberation Serif" w:hAnsi="Liberation Serif" w:eastAsia="Tahoma" w:cs="Tahoma"/>
          <w:color w:val="000000"/>
          <w:sz w:val="20"/>
          <w:szCs w:val="20"/>
          <w:lang w:val="en-US" w:eastAsia="en-US" w:bidi="en-US"/>
        </w:rPr>
        <w:t>KBase</w:t>
      </w:r>
    </w:p>
  </w:comment>
  <w:comment w:id="1" w:author="Unknown Author" w:date="2024-04-11T13:17:59Z" w:initials="">
    <w:p>
      <w:pPr>
        <w:overflowPunct w:val="false"/>
        <w:rPr/>
      </w:pPr>
      <w:r>
        <w:rPr>
          <w:rFonts w:ascii="Liberation Serif" w:hAnsi="Liberation Serif" w:eastAsia="Tahoma" w:cs="Tahoma"/>
          <w:lang w:val="en-US" w:eastAsia="en-US" w:bidi="en-US"/>
        </w:rPr>
        <w:t xml:space="preserve">Kayla, why were these clades selected among the many?  Was there a hypothesis of what you anticipated seeing in the interactions between these clades? </w:t>
      </w:r>
    </w:p>
  </w:comment>
  <w:comment w:id="2" w:author="Unknown Author" w:date="2024-04-11T13:27:44Z" w:initials="">
    <w:p>
      <w:pPr>
        <w:overflowPunct w:val="false"/>
        <w:rPr/>
      </w:pPr>
      <w:r>
        <w:rPr>
          <w:rFonts w:ascii="Liberation Serif" w:hAnsi="Liberation Serif" w:eastAsia="Tahoma" w:cs="Tahoma"/>
          <w:lang w:val="en-US" w:eastAsia="en-US" w:bidi="en-US"/>
        </w:rPr>
        <w:t>Cite our prFBA method</w:t>
      </w:r>
    </w:p>
  </w:comment>
  <w:comment w:id="3" w:author="Unknown Author" w:date="2024-04-11T16:42:57Z" w:initials="">
    <w:p>
      <w:pPr>
        <w:overflowPunct w:val="false"/>
        <w:rPr/>
      </w:pPr>
      <w:r>
        <w:rPr>
          <w:rFonts w:ascii="Liberation Serif" w:hAnsi="Liberation Serif" w:eastAsia="Tahoma" w:cs="Tahoma"/>
          <w:lang w:val="en-US" w:eastAsia="en-US" w:bidi="en-US"/>
        </w:rPr>
        <w:t>Cite a paper that details this method</w:t>
      </w:r>
    </w:p>
  </w:comment>
  <w:comment w:id="4" w:author="Unknown Author" w:date="2024-04-11T16:42:41Z" w:initials="">
    <w:p>
      <w:pPr>
        <w:overflowPunct w:val="false"/>
        <w:rPr/>
      </w:pPr>
      <w:r>
        <w:rPr>
          <w:rFonts w:ascii="Liberation Serif" w:hAnsi="Liberation Serif" w:eastAsia="Tahoma" w:cs="Tahoma"/>
          <w:lang w:val="en-US" w:eastAsia="en-US" w:bidi="en-US"/>
        </w:rPr>
        <w:t>Give specific examples of these changes, and their biological interpretations</w:t>
      </w:r>
    </w:p>
  </w:comment>
  <w:comment w:id="5" w:author="Borton,Kayla" w:date="2024-04-09T10:16:00Z" w:initials="MB">
    <w:p>
      <w:pPr>
        <w:overflowPunct w:val="false"/>
        <w:rPr/>
      </w:pPr>
      <w:r>
        <w:rPr>
          <w:rFonts w:ascii="Liberation Serif" w:hAnsi="Liberation Serif" w:eastAsia="Tahoma" w:cs="Tahoma"/>
          <w:color w:val="000000"/>
          <w:sz w:val="20"/>
          <w:szCs w:val="20"/>
          <w:lang w:val="en-US" w:eastAsia="en-US" w:bidi="en-US"/>
        </w:rPr>
        <w:t>KBase methods</w:t>
      </w:r>
    </w:p>
  </w:comment>
  <w:comment w:id="6" w:author="Borton,Kayla" w:date="2024-04-09T10:13:00Z" w:initials="MB">
    <w:p>
      <w:pPr>
        <w:overflowPunct w:val="false"/>
        <w:rPr/>
      </w:pPr>
      <w:r>
        <w:rPr>
          <w:rFonts w:ascii="Liberation Serif" w:hAnsi="Liberation Serif" w:eastAsia="Tahoma" w:cs="Tahoma"/>
          <w:sz w:val="20"/>
          <w:szCs w:val="20"/>
          <w:lang w:val="en-US" w:eastAsia="en-US" w:bidi="en-US"/>
        </w:rPr>
        <w:t>Remove D/E (put in supp), KBase stuff here, depending how large of figure, will move more to supp</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Georgia">
    <w:charset w:val="01"/>
    <w:family w:val="roman"/>
    <w:pitch w:val="variable"/>
  </w:font>
  <w:font w:name="Symbol">
    <w:charset w:val="01"/>
    <w:family w:val="auto"/>
    <w:pitch w:val="variable"/>
  </w:font>
  <w:font w:name="Courier New">
    <w:charset w:val="01"/>
    <w:family w:val="modern"/>
    <w:pitch w:val="fixed"/>
  </w:font>
  <w:font w:name="Wingding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bering>
</file>

<file path=word/settings.xml><?xml version="1.0" encoding="utf-8"?>
<w:settings xmlns:w="http://schemas.openxmlformats.org/wordprocessingml/2006/main">
  <w:zoom w:percent="110"/>
  <w:trackRevisions/>
  <w:defaultTabStop w:val="720"/>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en-US" w:eastAsia="en-US" w:bidi="ar-SA"/>
      </w:rPr>
    </w:rPrDefault>
    <w:pPrDefault>
      <w:pPr>
        <w:suppressAutoHyphens w:val="true"/>
      </w:pPr>
    </w:pPrDefault>
  </w:docDefaults>
  <w:style w:type="paragraph" w:styleId="Normal">
    <w:name w:val="Normal"/>
    <w:qFormat/>
    <w:pPr>
      <w:widowControl/>
      <w:kinsoku w:val="true"/>
      <w:overflowPunct w:val="true"/>
      <w:autoSpaceDE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qFormat/>
    <w:pPr>
      <w:keepNext w:val="true"/>
      <w:keepLines/>
      <w:numPr>
        <w:ilvl w:val="0"/>
        <w:numId w:val="0"/>
      </w:numPr>
      <w:spacing w:before="480" w:after="120"/>
      <w:outlineLvl w:val="0"/>
    </w:pPr>
    <w:rPr>
      <w:b/>
      <w:sz w:val="48"/>
      <w:szCs w:val="48"/>
    </w:rPr>
  </w:style>
  <w:style w:type="paragraph" w:styleId="Heading2">
    <w:name w:val="Heading 2"/>
    <w:basedOn w:val="Normal"/>
    <w:next w:val="Normal"/>
    <w:qFormat/>
    <w:pPr>
      <w:keepNext w:val="true"/>
      <w:keepLines/>
      <w:numPr>
        <w:ilvl w:val="0"/>
        <w:numId w:val="0"/>
      </w:numPr>
      <w:spacing w:before="360" w:after="80"/>
      <w:outlineLvl w:val="1"/>
    </w:pPr>
    <w:rPr>
      <w:b/>
      <w:sz w:val="36"/>
      <w:szCs w:val="36"/>
    </w:rPr>
  </w:style>
  <w:style w:type="paragraph" w:styleId="Heading3">
    <w:name w:val="Heading 3"/>
    <w:basedOn w:val="Normal"/>
    <w:next w:val="Normal"/>
    <w:qFormat/>
    <w:pPr>
      <w:keepNext w:val="true"/>
      <w:keepLines/>
      <w:numPr>
        <w:ilvl w:val="0"/>
        <w:numId w:val="0"/>
      </w:numPr>
      <w:spacing w:before="280" w:after="80"/>
      <w:outlineLvl w:val="2"/>
    </w:pPr>
    <w:rPr>
      <w:b/>
      <w:sz w:val="28"/>
      <w:szCs w:val="28"/>
    </w:rPr>
  </w:style>
  <w:style w:type="paragraph" w:styleId="Heading4">
    <w:name w:val="Heading 4"/>
    <w:basedOn w:val="Normal"/>
    <w:next w:val="Normal"/>
    <w:qFormat/>
    <w:pPr>
      <w:keepNext w:val="true"/>
      <w:keepLines/>
      <w:numPr>
        <w:ilvl w:val="0"/>
        <w:numId w:val="0"/>
      </w:numPr>
      <w:spacing w:before="240" w:after="40"/>
      <w:outlineLvl w:val="3"/>
    </w:pPr>
    <w:rPr>
      <w:b/>
    </w:rPr>
  </w:style>
  <w:style w:type="paragraph" w:styleId="Heading5">
    <w:name w:val="Heading 5"/>
    <w:basedOn w:val="Normal"/>
    <w:next w:val="Normal"/>
    <w:qFormat/>
    <w:pPr>
      <w:keepNext w:val="true"/>
      <w:keepLines/>
      <w:numPr>
        <w:ilvl w:val="0"/>
        <w:numId w:val="0"/>
      </w:numPr>
      <w:spacing w:before="220" w:after="40"/>
      <w:outlineLvl w:val="4"/>
    </w:pPr>
    <w:rPr>
      <w:b/>
      <w:sz w:val="22"/>
      <w:szCs w:val="22"/>
    </w:rPr>
  </w:style>
  <w:style w:type="paragraph" w:styleId="Heading6">
    <w:name w:val="Heading 6"/>
    <w:basedOn w:val="Normal"/>
    <w:next w:val="Normal"/>
    <w:qFormat/>
    <w:pPr>
      <w:keepNext w:val="true"/>
      <w:keepLines/>
      <w:numPr>
        <w:ilvl w:val="0"/>
        <w:numId w:val="0"/>
      </w:numPr>
      <w:spacing w:before="200" w:after="40"/>
      <w:outlineLvl w:val="5"/>
    </w:pPr>
    <w:rPr>
      <w:b/>
      <w:sz w:val="20"/>
      <w:szCs w:val="20"/>
    </w:rPr>
  </w:style>
  <w:style w:type="character" w:styleId="DefaultParagraphFont">
    <w:name w:val="Default Paragraph Font"/>
    <w:qFormat/>
    <w:rPr/>
  </w:style>
  <w:style w:type="character" w:styleId="CommentTextChar">
    <w:name w:val="Comment Text Char"/>
    <w:basedOn w:val="DefaultParagraphFont"/>
    <w:link w:val="Annotationtext"/>
    <w:qFormat/>
    <w:rPr>
      <w:sz w:val="20"/>
      <w:szCs w:val="20"/>
    </w:rPr>
  </w:style>
  <w:style w:type="character" w:styleId="Annotationreference">
    <w:name w:val="annotation reference"/>
    <w:basedOn w:val="DefaultParagraphFont"/>
    <w:qFormat/>
    <w:rPr>
      <w:sz w:val="16"/>
      <w:szCs w:val="16"/>
    </w:rPr>
  </w:style>
  <w:style w:type="character" w:styleId="Hyperlink">
    <w:name w:val="Hyperlink"/>
    <w:basedOn w:val="DefaultParagraphFont"/>
    <w:rPr>
      <w:color w:themeColor="hyperlink" w:val="0000FF"/>
      <w:u w:val="single"/>
    </w:rPr>
  </w:style>
  <w:style w:type="character" w:styleId="UnresolvedMention">
    <w:name w:val="Unresolved Mention"/>
    <w:basedOn w:val="DefaultParagraphFont"/>
    <w:qFormat/>
    <w:rPr>
      <w:color w:val="605E5C"/>
      <w:shd w:fill="E1DFDD" w:val="clear"/>
    </w:rPr>
  </w:style>
  <w:style w:type="character" w:styleId="CommentSubjectChar">
    <w:name w:val="Comment Subject Char"/>
    <w:basedOn w:val="CommentTextChar"/>
    <w:link w:val="Annotationsubject"/>
    <w:qFormat/>
    <w:rPr>
      <w:b/>
      <w:bCs/>
      <w:sz w:val="20"/>
      <w:szCs w:val="20"/>
    </w:rPr>
  </w:style>
  <w:style w:type="character" w:styleId="Emphasis">
    <w:name w:val="Emphasis"/>
    <w:basedOn w:val="DefaultParagraphFont"/>
    <w:qFormat/>
    <w:rPr>
      <w:i/>
      <w:iCs/>
    </w:rPr>
  </w:style>
  <w:style w:type="character" w:styleId="Normaltextrun">
    <w:name w:val="normaltextrun"/>
    <w:basedOn w:val="DefaultParagraphFont"/>
    <w:qFormat/>
    <w:rPr/>
  </w:style>
  <w:style w:type="character" w:styleId="Eop">
    <w:name w:val="eop"/>
    <w:basedOn w:val="DefaultParagraphFont"/>
    <w:qFormat/>
    <w:rPr/>
  </w:style>
  <w:style w:type="character" w:styleId="Contextualspellingandgrammarerror">
    <w:name w:val="contextualspellingandgrammarerror"/>
    <w:basedOn w:val="DefaultParagraphFont"/>
    <w:qFormat/>
    <w:rPr/>
  </w:style>
  <w:style w:type="character" w:styleId="FollowedHyperlink">
    <w:name w:val="FollowedHyperlink"/>
    <w:basedOn w:val="DefaultParagraphFont"/>
    <w:rPr>
      <w:color w:themeColor="followedHyperlink" w:val="800080"/>
      <w:u w:val="single"/>
    </w:rPr>
  </w:style>
  <w:style w:type="character" w:styleId="Nlm-institution">
    <w:name w:val="nlm-institution"/>
    <w:basedOn w:val="DefaultParagraphFont"/>
    <w:qFormat/>
    <w:rPr/>
  </w:style>
  <w:style w:type="character" w:styleId="Nlm-country">
    <w:name w:val="nlm-country"/>
    <w:basedOn w:val="DefaultParagraphFont"/>
    <w:qFormat/>
    <w:rPr/>
  </w:style>
  <w:style w:type="character" w:styleId="HeaderChar">
    <w:name w:val="Header Char"/>
    <w:basedOn w:val="DefaultParagraphFont"/>
    <w:link w:val="Header"/>
    <w:qFormat/>
    <w:rPr>
      <w:rFonts w:ascii="Times New Roman" w:hAnsi="Times New Roman" w:eastAsia="Times New Roman" w:cs="Times New Roman"/>
    </w:rPr>
  </w:style>
  <w:style w:type="character" w:styleId="FooterChar">
    <w:name w:val="Footer Char"/>
    <w:basedOn w:val="DefaultParagraphFont"/>
    <w:link w:val="Footer"/>
    <w:qFormat/>
    <w:rPr>
      <w:rFonts w:ascii="Times New Roman" w:hAnsi="Times New Roman" w:eastAsia="Times New Roman" w:cs="Times New Roman"/>
    </w:rPr>
  </w:style>
  <w:style w:type="character" w:styleId="C-timestamplabel">
    <w:name w:val="c-timestamp__label"/>
    <w:basedOn w:val="DefaultParagraphFont"/>
    <w:qFormat/>
    <w:rPr/>
  </w:style>
  <w:style w:type="character" w:styleId="Linenumber1">
    <w:name w:val="line number1"/>
    <w:basedOn w:val="DefaultParagraphFont"/>
    <w:qFormat/>
    <w:rPr/>
  </w:style>
  <w:style w:type="character" w:styleId="Spellingerror">
    <w:name w:val="spellingerror"/>
    <w:basedOn w:val="DefaultParagraphFont"/>
    <w:qFormat/>
    <w:rPr/>
  </w:style>
  <w:style w:type="character" w:styleId="LineNumber">
    <w:name w:val="Line Number"/>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itle">
    <w:name w:val="Title"/>
    <w:basedOn w:val="Normal"/>
    <w:next w:val="Normal"/>
    <w:qFormat/>
    <w:pPr>
      <w:keepNext w:val="true"/>
      <w:keepLines/>
      <w:spacing w:before="480" w:after="120"/>
    </w:pPr>
    <w:rPr>
      <w:b/>
      <w:sz w:val="72"/>
      <w:szCs w:val="72"/>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TextChar"/>
    <w:qFormat/>
    <w:pPr/>
    <w:rPr>
      <w:sz w:val="20"/>
      <w:szCs w:val="20"/>
    </w:rPr>
  </w:style>
  <w:style w:type="paragraph" w:styleId="Annotationsubject">
    <w:name w:val="annotation subject"/>
    <w:basedOn w:val="Annotationtext"/>
    <w:next w:val="Annotationtext"/>
    <w:link w:val="CommentSubjectChar"/>
    <w:qFormat/>
    <w:pPr/>
    <w:rPr>
      <w:b/>
      <w:bCs/>
    </w:rPr>
  </w:style>
  <w:style w:type="paragraph" w:styleId="Paragraph">
    <w:name w:val="paragraph"/>
    <w:basedOn w:val="Normal"/>
    <w:qFormat/>
    <w:pPr>
      <w:spacing w:before="280" w:after="280"/>
    </w:pPr>
    <w:rPr/>
  </w:style>
  <w:style w:type="paragraph" w:styleId="Bibliography">
    <w:name w:val="Bibliography"/>
    <w:basedOn w:val="Normal"/>
    <w:next w:val="Normal"/>
    <w:qFormat/>
    <w:pPr>
      <w:tabs>
        <w:tab w:val="clear" w:pos="720"/>
        <w:tab w:val="left" w:pos="260" w:leader="none"/>
      </w:tabs>
      <w:spacing w:lineRule="auto" w:line="480"/>
      <w:ind w:hanging="264" w:left="264"/>
    </w:pPr>
    <w:rPr/>
  </w:style>
  <w:style w:type="paragraph" w:styleId="HeaderandFooter">
    <w:name w:val="Header and Footer"/>
    <w:basedOn w:val="Normal"/>
    <w:qFormat/>
    <w:pPr/>
    <w:rPr/>
  </w:style>
  <w:style w:type="paragraph" w:styleId="Header">
    <w:name w:val="Header"/>
    <w:basedOn w:val="Normal"/>
    <w:link w:val="HeaderChar"/>
    <w:pPr>
      <w:suppressLineNumbers/>
      <w:tabs>
        <w:tab w:val="clear" w:pos="720"/>
        <w:tab w:val="center" w:pos="4680" w:leader="none"/>
        <w:tab w:val="right" w:pos="9360" w:leader="none"/>
      </w:tabs>
    </w:pPr>
    <w:rPr/>
  </w:style>
  <w:style w:type="paragraph" w:styleId="Footer">
    <w:name w:val="Footer"/>
    <w:basedOn w:val="Normal"/>
    <w:link w:val="FooterChar"/>
    <w:pPr>
      <w:suppressLineNumbers/>
      <w:tabs>
        <w:tab w:val="clear" w:pos="720"/>
        <w:tab w:val="center" w:pos="4680" w:leader="none"/>
        <w:tab w:val="right" w:pos="9360" w:leader="none"/>
      </w:tabs>
    </w:pPr>
    <w:rPr/>
  </w:style>
  <w:style w:type="paragraph" w:styleId="Revision">
    <w:name w:val="Revision"/>
    <w:qFormat/>
    <w:pPr>
      <w:widowControl/>
      <w:kinsoku w:val="true"/>
      <w:overflowPunct w:val="true"/>
      <w:autoSpaceDE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ListParagraph">
    <w:name w:val="List Paragraph"/>
    <w:basedOn w:val="Normal"/>
    <w:qFormat/>
    <w:pPr>
      <w:spacing w:before="0" w:after="0"/>
      <w:ind w:left="720"/>
      <w:contextualSpacing/>
    </w:pPr>
    <w:rPr/>
  </w:style>
  <w:style w:type="paragraph" w:styleId="Comment">
    <w:name w:val="Comment"/>
    <w:basedOn w:val="Normal"/>
    <w:qFormat/>
    <w:pPr/>
    <w:rP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mborton@colostate.edu" TargetMode="External"/><Relationship Id="rId3" Type="http://schemas.openxmlformats.org/officeDocument/2006/relationships/hyperlink" Target="mailto:wrighton@colostate.edu" TargetMode="External"/><Relationship Id="rId4" Type="http://schemas.openxmlformats.org/officeDocument/2006/relationships/hyperlink" Target="https://www.sciencedirect.com/topics/engineering/antibiotic-resistance-genes" TargetMode="External"/><Relationship Id="rId5" Type="http://schemas.openxmlformats.org/officeDocument/2006/relationships/hyperlink" Target="https://www.sciencedirect.com/topics/earth-and-planetary-sciences/riverine-system" TargetMode="External"/><Relationship Id="rId6" Type="http://schemas.openxmlformats.org/officeDocument/2006/relationships/hyperlink" Target="https://sandpiper.qut.edu.au/" TargetMode="External"/><Relationship Id="rId7" Type="http://schemas.openxmlformats.org/officeDocument/2006/relationships/hyperlink" Target="https://github.com/wwood/singlem" TargetMode="External"/><Relationship Id="rId8" Type="http://schemas.openxmlformats.org/officeDocument/2006/relationships/hyperlink" Target="https://github.com/wwood/kingfisher-download" TargetMode="External"/><Relationship Id="rId9" Type="http://schemas.openxmlformats.org/officeDocument/2006/relationships/hyperlink" Target="https://data.microbiomedata.org/" TargetMode="External"/><Relationship Id="rId10" Type="http://schemas.openxmlformats.org/officeDocument/2006/relationships/hyperlink" Target="https://github.com/jmikayla1991/Genome-Resolved-Open-Watersheds-database-GROWdb/tree/main" TargetMode="External"/><Relationship Id="rId11" Type="http://schemas.openxmlformats.org/officeDocument/2006/relationships/hyperlink" Target="https://github.com/rossyndicate/GROWdb" TargetMode="External"/><Relationship Id="rId12" Type="http://schemas.openxmlformats.org/officeDocument/2006/relationships/hyperlink" Target="https://ror.org/05cwx3318"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comments" Target="comments.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1494</TotalTime>
  <Application>LibreOffice/24.2.0.3$MacOSX_X86_64 LibreOffice_project/da48488a73ddd66ea24cf16bbc4f7b9c08e9bea1</Application>
  <AppVersion>15.0000</AppVersion>
  <Pages>55</Pages>
  <Words>12456</Words>
  <Characters>73933</Characters>
  <CharactersWithSpaces>86762</CharactersWithSpaces>
  <Paragraphs>246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2024-03-11T16:51:00Z</dcterms:created>
  <dc:creator/>
  <dc:description/>
  <dc:language>en-US</dc:language>
  <cp:lastModifiedBy/>
  <dcterms:modified xsi:type="dcterms:W3CDTF">2024-04-11T16:43:20Z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id="RUK7SN01"/&gt;&lt;style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name="dontAskDelayCitationUpdates" value="true"/&gt;&lt;/prefs&gt;&lt;/data&gt;</vt:lpwstr>
  </property>
</Properties>
</file>